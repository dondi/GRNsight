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proofErr w:type="spellStart"/>
      <w:r w:rsidRPr="00A4086B">
        <w:rPr>
          <w:sz w:val="24"/>
          <w:szCs w:val="24"/>
        </w:rPr>
        <w:t>Kam</w:t>
      </w:r>
      <w:proofErr w:type="spellEnd"/>
      <w:r w:rsidRPr="00A4086B">
        <w:rPr>
          <w:sz w:val="24"/>
          <w:szCs w:val="24"/>
        </w:rPr>
        <w:t xml:space="preserve">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xml:space="preserve">, </w:t>
      </w:r>
      <w:proofErr w:type="spellStart"/>
      <w:r w:rsidRPr="00A4086B">
        <w:rPr>
          <w:sz w:val="24"/>
          <w:szCs w:val="24"/>
        </w:rPr>
        <w:t>Anindita</w:t>
      </w:r>
      <w:proofErr w:type="spellEnd"/>
      <w:r w:rsidRPr="00A4086B">
        <w:rPr>
          <w:sz w:val="24"/>
          <w:szCs w:val="24"/>
        </w:rPr>
        <w:t xml:space="preserve">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xml:space="preserve">, </w:t>
      </w:r>
      <w:proofErr w:type="spellStart"/>
      <w:r w:rsidR="00781373" w:rsidRPr="00A4086B">
        <w:rPr>
          <w:sz w:val="24"/>
          <w:szCs w:val="24"/>
        </w:rPr>
        <w:t>Mihir</w:t>
      </w:r>
      <w:proofErr w:type="spellEnd"/>
      <w:r w:rsidR="00781373" w:rsidRPr="00A4086B">
        <w:rPr>
          <w:sz w:val="24"/>
          <w:szCs w:val="24"/>
        </w:rPr>
        <w:t xml:space="preserve">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proofErr w:type="spellStart"/>
      <w:r w:rsidRPr="00A4086B">
        <w:rPr>
          <w:sz w:val="24"/>
          <w:szCs w:val="24"/>
        </w:rPr>
        <w:t>Kam</w:t>
      </w:r>
      <w:proofErr w:type="spellEnd"/>
      <w:r w:rsidRPr="00A4086B">
        <w:rPr>
          <w:sz w:val="24"/>
          <w:szCs w:val="24"/>
        </w:rPr>
        <w:t xml:space="preserve"> D. </w:t>
      </w:r>
      <w:proofErr w:type="spellStart"/>
      <w:r w:rsidRPr="00A4086B">
        <w:rPr>
          <w:sz w:val="24"/>
          <w:szCs w:val="24"/>
        </w:rPr>
        <w:t>Dahlquist</w:t>
      </w:r>
      <w:proofErr w:type="spellEnd"/>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283F291"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w:t>
      </w:r>
      <w:proofErr w:type="gramStart"/>
      <w:r w:rsidRPr="002B2DCB">
        <w:rPr>
          <w:sz w:val="24"/>
          <w:szCs w:val="24"/>
        </w:rPr>
        <w:t>them which govern the level of expression of mRNA</w:t>
      </w:r>
      <w:proofErr w:type="gramEnd"/>
      <w:r w:rsidRPr="002B2DCB">
        <w:rPr>
          <w:sz w:val="24"/>
          <w:szCs w:val="24"/>
        </w:rPr>
        <w:t xml:space="preserve">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w:t>
      </w:r>
      <w:proofErr w:type="gramStart"/>
      <w:r w:rsidR="00F64737" w:rsidRPr="002B2DCB">
        <w:rPr>
          <w:rFonts w:cs="Times New Roman"/>
          <w:sz w:val="24"/>
          <w:szCs w:val="24"/>
        </w:rPr>
        <w:t>model which</w:t>
      </w:r>
      <w:proofErr w:type="gramEnd"/>
      <w:r w:rsidR="00F64737" w:rsidRPr="002B2DCB">
        <w:rPr>
          <w:rFonts w:cs="Times New Roman"/>
          <w:sz w:val="24"/>
          <w:szCs w:val="24"/>
        </w:rPr>
        <w:t xml:space="preserve">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w:t>
      </w:r>
      <w:proofErr w:type="spellStart"/>
      <w:r w:rsidR="009E2F79" w:rsidRPr="002B2DCB">
        <w:rPr>
          <w:rFonts w:cs="Times New Roman"/>
          <w:sz w:val="24"/>
          <w:szCs w:val="24"/>
        </w:rPr>
        <w:t>GRNsight’s</w:t>
      </w:r>
      <w:proofErr w:type="spellEnd"/>
      <w:r w:rsidR="009E2F79" w:rsidRPr="002B2DCB">
        <w:rPr>
          <w:rFonts w:cs="Times New Roman"/>
          <w:sz w:val="24"/>
          <w:szCs w:val="24"/>
        </w:rPr>
        <w:t xml:space="preserve">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proofErr w:type="spellStart"/>
      <w:r w:rsidR="009E2F79" w:rsidRPr="002B2DCB">
        <w:rPr>
          <w:rFonts w:cs="Times New Roman"/>
          <w:sz w:val="24"/>
          <w:szCs w:val="24"/>
        </w:rPr>
        <w:lastRenderedPageBreak/>
        <w:t>mouses</w:t>
      </w:r>
      <w:proofErr w:type="spellEnd"/>
      <w:r w:rsidR="009E2F79" w:rsidRPr="002B2DCB">
        <w:rPr>
          <w:rFonts w:cs="Times New Roman"/>
          <w:sz w:val="24"/>
          <w:szCs w:val="24"/>
        </w:rPr>
        <w:t xml:space="preserve"> over an edge, the numerical value of the weight parameter is displayed. Visualizations can be modified sliders that adjust D3.js’s force layout parameters</w:t>
      </w:r>
      <w:r w:rsidR="00D720D7">
        <w:rPr>
          <w:rFonts w:cs="Times New Roman"/>
          <w:sz w:val="24"/>
          <w:szCs w:val="24"/>
        </w:rPr>
        <w:t xml:space="preserve"> and through manual node dragging</w:t>
      </w:r>
      <w:r w:rsidR="009E2F79" w:rsidRPr="002B2DCB">
        <w:rPr>
          <w:rFonts w:cs="Times New Roman"/>
          <w:sz w:val="24"/>
          <w:szCs w:val="24"/>
        </w:rPr>
        <w:t xml:space="preserve">. GRNsight is </w:t>
      </w:r>
      <w:proofErr w:type="gramStart"/>
      <w:r w:rsidR="009E2F79" w:rsidRPr="002B2DCB">
        <w:rPr>
          <w:rFonts w:cs="Times New Roman"/>
          <w:sz w:val="24"/>
          <w:szCs w:val="24"/>
        </w:rPr>
        <w:t>best-suited</w:t>
      </w:r>
      <w:proofErr w:type="gramEnd"/>
      <w:r w:rsidR="009E2F79" w:rsidRPr="002B2DCB">
        <w:rPr>
          <w:rFonts w:cs="Times New Roman"/>
          <w:sz w:val="24"/>
          <w:szCs w:val="24"/>
        </w:rPr>
        <w:t xml:space="preserve">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commentRangeStart w:id="0"/>
      <w:r w:rsidR="009E2F79" w:rsidRPr="002421BC">
        <w:rPr>
          <w:rFonts w:cs="Times New Roman"/>
          <w:sz w:val="24"/>
          <w:szCs w:val="24"/>
          <w:highlight w:val="cyan"/>
        </w:rPr>
        <w:t xml:space="preserve">GRNsight </w:t>
      </w:r>
      <w:r w:rsidR="002421BC" w:rsidRPr="002421BC">
        <w:rPr>
          <w:rFonts w:cs="Times New Roman"/>
          <w:sz w:val="24"/>
          <w:szCs w:val="24"/>
          <w:highlight w:val="cyan"/>
        </w:rPr>
        <w:t>serves as an example of following and teaching best practices for scientific computing, using</w:t>
      </w:r>
      <w:r w:rsidR="002421BC">
        <w:rPr>
          <w:rFonts w:cs="Times New Roman"/>
          <w:sz w:val="24"/>
          <w:szCs w:val="24"/>
        </w:rPr>
        <w:t xml:space="preserve"> </w:t>
      </w:r>
      <w:commentRangeEnd w:id="0"/>
      <w:r w:rsidR="00C4347B">
        <w:rPr>
          <w:rStyle w:val="CommentReference"/>
        </w:rPr>
        <w:commentReference w:id="0"/>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w:t>
      </w:r>
      <w:proofErr w:type="spellStart"/>
      <w:r w:rsidR="009E2F79" w:rsidRPr="002B2DCB">
        <w:rPr>
          <w:rFonts w:cs="Times New Roman"/>
          <w:sz w:val="24"/>
          <w:szCs w:val="24"/>
        </w:rPr>
        <w:t>GitHub</w:t>
      </w:r>
      <w:proofErr w:type="spellEnd"/>
      <w:r w:rsidR="009E2F79" w:rsidRPr="002B2DCB">
        <w:rPr>
          <w:rFonts w:cs="Times New Roman"/>
          <w:sz w:val="24"/>
          <w:szCs w:val="24"/>
        </w:rPr>
        <w:t xml:space="preserve">. </w:t>
      </w:r>
      <w:r w:rsidR="002D027C">
        <w:rPr>
          <w:rFonts w:cs="Times New Roman"/>
          <w:sz w:val="24"/>
          <w:szCs w:val="24"/>
        </w:rPr>
        <w:t>A</w:t>
      </w:r>
      <w:r w:rsidR="002D027C" w:rsidRPr="002B2DCB">
        <w:rPr>
          <w:sz w:val="24"/>
          <w:szCs w:val="24"/>
        </w:rPr>
        <w:t>n exhaustive unit testing framework using Mocha and the Chai assertion library consists of over 1</w:t>
      </w:r>
      <w:r w:rsidR="00B12B15">
        <w:rPr>
          <w:sz w:val="24"/>
          <w:szCs w:val="24"/>
        </w:rPr>
        <w:t>60</w:t>
      </w:r>
      <w:r w:rsidR="002D027C" w:rsidRPr="002B2DCB">
        <w:rPr>
          <w:sz w:val="24"/>
          <w:szCs w:val="24"/>
        </w:rPr>
        <w:t xml:space="preserve"> automat</w:t>
      </w:r>
      <w:r w:rsidR="00EA0084">
        <w:rPr>
          <w:sz w:val="24"/>
          <w:szCs w:val="24"/>
        </w:rPr>
        <w:t>ed unit tests that examine over</w:t>
      </w:r>
      <w:r w:rsidR="002D027C" w:rsidRPr="002B2DCB">
        <w:rPr>
          <w:sz w:val="24"/>
          <w:szCs w:val="24"/>
        </w:rPr>
        <w:t xml:space="preserve"> </w:t>
      </w:r>
      <w:r w:rsidR="00B12B15">
        <w:rPr>
          <w:sz w:val="24"/>
          <w:szCs w:val="24"/>
        </w:rPr>
        <w:t>52</w:t>
      </w:r>
      <w:r w:rsidR="002D027C" w:rsidRPr="002B2DCB">
        <w:rPr>
          <w:sz w:val="24"/>
          <w:szCs w:val="24"/>
        </w:rPr>
        <w:t xml:space="preserve">0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9" w:history="1">
        <w:r w:rsidRPr="002B2DCB">
          <w:rPr>
            <w:rStyle w:val="Hyperlink"/>
            <w:sz w:val="24"/>
            <w:szCs w:val="24"/>
          </w:rPr>
          <w:t>http://dondi.github.io/GRNsight/</w:t>
        </w:r>
      </w:hyperlink>
      <w:r w:rsidRPr="002B2DCB">
        <w:rPr>
          <w:sz w:val="24"/>
          <w:szCs w:val="24"/>
        </w:rPr>
        <w:t>.</w:t>
      </w:r>
    </w:p>
    <w:p w14:paraId="0B353DDE" w14:textId="7B145604" w:rsidR="00102598" w:rsidRPr="002B2DCB" w:rsidRDefault="00102598" w:rsidP="00124711">
      <w:pPr>
        <w:spacing w:before="240" w:after="240" w:line="480" w:lineRule="auto"/>
        <w:rPr>
          <w:sz w:val="24"/>
          <w:szCs w:val="24"/>
        </w:rPr>
      </w:pPr>
      <w:r w:rsidRPr="002B2DCB">
        <w:rPr>
          <w:sz w:val="24"/>
          <w:szCs w:val="24"/>
        </w:rPr>
        <w:t xml:space="preserve">Word count: </w:t>
      </w:r>
      <w:r w:rsidR="002421BC">
        <w:rPr>
          <w:sz w:val="24"/>
          <w:szCs w:val="24"/>
        </w:rPr>
        <w:t>495</w:t>
      </w:r>
      <w:r w:rsidR="007A48D7" w:rsidRPr="002B2DCB">
        <w:rPr>
          <w:sz w:val="24"/>
          <w:szCs w:val="24"/>
        </w:rPr>
        <w:t xml:space="preserve">, </w:t>
      </w:r>
      <w:r w:rsidRPr="002B2DCB">
        <w:rPr>
          <w:sz w:val="24"/>
          <w:szCs w:val="24"/>
        </w:rPr>
        <w:t>500 max</w:t>
      </w:r>
    </w:p>
    <w:p w14:paraId="6A090A34" w14:textId="28A55136" w:rsidR="00C60395" w:rsidRPr="00A4086B" w:rsidRDefault="00102598" w:rsidP="00124711">
      <w:pPr>
        <w:spacing w:before="240" w:after="240" w:line="480" w:lineRule="auto"/>
        <w:rPr>
          <w:sz w:val="24"/>
          <w:szCs w:val="24"/>
        </w:rPr>
      </w:pPr>
      <w:proofErr w:type="gramStart"/>
      <w:r w:rsidRPr="002B2DCB">
        <w:rPr>
          <w:sz w:val="24"/>
          <w:szCs w:val="24"/>
        </w:rPr>
        <w:t>or</w:t>
      </w:r>
      <w:proofErr w:type="gramEnd"/>
      <w:r w:rsidRPr="002B2DCB">
        <w:rPr>
          <w:sz w:val="24"/>
          <w:szCs w:val="24"/>
        </w:rPr>
        <w:t xml:space="preserve"> Character count: </w:t>
      </w:r>
      <w:r w:rsidR="002421BC">
        <w:rPr>
          <w:sz w:val="24"/>
          <w:szCs w:val="24"/>
        </w:rPr>
        <w:t>2680</w:t>
      </w:r>
      <w:r w:rsidR="00C51B75">
        <w:rPr>
          <w:sz w:val="24"/>
          <w:szCs w:val="24"/>
        </w:rPr>
        <w:t xml:space="preserve"> (no spaces), </w:t>
      </w:r>
      <w:r w:rsidR="00641DA2">
        <w:rPr>
          <w:sz w:val="24"/>
          <w:szCs w:val="24"/>
        </w:rPr>
        <w:t>3</w:t>
      </w:r>
      <w:r w:rsidR="002421BC">
        <w:rPr>
          <w:sz w:val="24"/>
          <w:szCs w:val="24"/>
        </w:rPr>
        <w:t>181</w:t>
      </w:r>
      <w:r w:rsidR="00786021">
        <w:rPr>
          <w:sz w:val="24"/>
          <w:szCs w:val="24"/>
        </w:rPr>
        <w:t xml:space="preserve"> (with spaces), </w:t>
      </w:r>
      <w:r w:rsidRPr="002B2DCB">
        <w:rPr>
          <w:sz w:val="24"/>
          <w:szCs w:val="24"/>
        </w:rPr>
        <w:t>3000 max</w:t>
      </w:r>
      <w:r w:rsidR="00C51B75">
        <w:rPr>
          <w:sz w:val="24"/>
          <w:szCs w:val="24"/>
        </w:rPr>
        <w:t xml:space="preserve"> (not sure if they count spaces)</w:t>
      </w:r>
      <w:r w:rsidR="00C60395" w:rsidRPr="00A4086B">
        <w:rPr>
          <w:sz w:val="24"/>
          <w:szCs w:val="24"/>
        </w:rPr>
        <w:br w:type="page"/>
      </w:r>
    </w:p>
    <w:p w14:paraId="77D94E72" w14:textId="77777777" w:rsidR="00A4086B" w:rsidRPr="002F2321" w:rsidRDefault="00A4086B"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Introduction</w:t>
      </w:r>
    </w:p>
    <w:p w14:paraId="3CE123B0" w14:textId="20ADDFB5" w:rsidR="00E05AC3" w:rsidRDefault="003314BA" w:rsidP="009F7917">
      <w:pPr>
        <w:spacing w:before="240" w:after="240" w:line="480" w:lineRule="auto"/>
        <w:ind w:firstLine="720"/>
        <w:rPr>
          <w:rFonts w:cs="Times New Roman"/>
          <w:sz w:val="24"/>
          <w:szCs w:val="24"/>
        </w:rPr>
      </w:pPr>
      <w:r w:rsidRPr="00A4086B">
        <w:rPr>
          <w:sz w:val="24"/>
          <w:szCs w:val="24"/>
        </w:rPr>
        <w:t xml:space="preserve">GRNsight is a web application and service for visualizing models of </w:t>
      </w:r>
      <w:r w:rsidR="00D91E60">
        <w:rPr>
          <w:sz w:val="24"/>
          <w:szCs w:val="24"/>
        </w:rPr>
        <w:t xml:space="preserve">small- to medium-scale </w:t>
      </w:r>
      <w:r w:rsidRPr="00A4086B">
        <w:rPr>
          <w:sz w:val="24"/>
          <w:szCs w:val="24"/>
        </w:rPr>
        <w:t>gene regulatory networks (GRN</w:t>
      </w:r>
      <w:r w:rsidR="00593A08">
        <w:rPr>
          <w:sz w:val="24"/>
          <w:szCs w:val="24"/>
        </w:rPr>
        <w:t>s</w:t>
      </w:r>
      <w:r w:rsidRPr="00A4086B">
        <w:rPr>
          <w:sz w:val="24"/>
          <w:szCs w:val="24"/>
        </w:rPr>
        <w:t xml:space="preserve">). A gene regulatory network consists of genes, transcription factors, and the regulatory connections between </w:t>
      </w:r>
      <w:proofErr w:type="gramStart"/>
      <w:r w:rsidRPr="00A4086B">
        <w:rPr>
          <w:sz w:val="24"/>
          <w:szCs w:val="24"/>
        </w:rPr>
        <w:t>them which govern the level of expression of mRNA</w:t>
      </w:r>
      <w:proofErr w:type="gramEnd"/>
      <w:r w:rsidRPr="00A4086B">
        <w:rPr>
          <w:sz w:val="24"/>
          <w:szCs w:val="24"/>
        </w:rPr>
        <w:t xml:space="preserve"> and protein from genes. </w:t>
      </w:r>
      <w:r w:rsidR="00774C70" w:rsidRPr="00774C70">
        <w:rPr>
          <w:rFonts w:cs="Times New Roman"/>
          <w:sz w:val="24"/>
          <w:szCs w:val="24"/>
        </w:rPr>
        <w:t>Our group has</w:t>
      </w:r>
      <w:r w:rsidR="001020C1">
        <w:rPr>
          <w:rFonts w:cs="Times New Roman"/>
          <w:sz w:val="24"/>
          <w:szCs w:val="24"/>
        </w:rPr>
        <w:t xml:space="preserve"> developed</w:t>
      </w:r>
      <w:r w:rsidR="00774C70" w:rsidRPr="00774C70">
        <w:rPr>
          <w:rFonts w:cs="Times New Roman"/>
          <w:sz w:val="24"/>
          <w:szCs w:val="24"/>
        </w:rPr>
        <w:t xml:space="preserve"> a MATLAB program to perform parameter estimation and forward simulation of the dynamics of a</w:t>
      </w:r>
      <w:r w:rsidR="009A79F3">
        <w:rPr>
          <w:rFonts w:cs="Times New Roman"/>
          <w:sz w:val="24"/>
          <w:szCs w:val="24"/>
        </w:rPr>
        <w:t>n ordinary</w:t>
      </w:r>
      <w:r w:rsidR="00774C70" w:rsidRPr="00774C70">
        <w:rPr>
          <w:rFonts w:cs="Times New Roman"/>
          <w:sz w:val="24"/>
          <w:szCs w:val="24"/>
        </w:rPr>
        <w:t xml:space="preserve"> differential equations model of a </w:t>
      </w:r>
      <w:r w:rsidR="00641DA2">
        <w:rPr>
          <w:rFonts w:cs="Times New Roman"/>
          <w:sz w:val="24"/>
          <w:szCs w:val="24"/>
        </w:rPr>
        <w:t xml:space="preserve">medium-scale </w:t>
      </w:r>
      <w:r w:rsidR="00774C70" w:rsidRPr="00774C70">
        <w:rPr>
          <w:rFonts w:cs="Times New Roman"/>
          <w:sz w:val="24"/>
          <w:szCs w:val="24"/>
        </w:rPr>
        <w:t>GRN</w:t>
      </w:r>
      <w:r w:rsidR="00EE6618">
        <w:rPr>
          <w:rFonts w:cs="Times New Roman"/>
          <w:sz w:val="24"/>
          <w:szCs w:val="24"/>
        </w:rPr>
        <w:t xml:space="preserve"> with 21 nodes and 31</w:t>
      </w:r>
      <w:r w:rsidR="009A79F3">
        <w:rPr>
          <w:rFonts w:cs="Times New Roman"/>
          <w:sz w:val="24"/>
          <w:szCs w:val="24"/>
        </w:rPr>
        <w:t xml:space="preserve"> edges (</w:t>
      </w:r>
      <w:proofErr w:type="spellStart"/>
      <w:r w:rsidR="009A79F3" w:rsidRPr="00E460C0">
        <w:rPr>
          <w:rFonts w:cs="Times New Roman"/>
          <w:sz w:val="24"/>
          <w:szCs w:val="24"/>
          <w:highlight w:val="yellow"/>
        </w:rPr>
        <w:t>Dahlquist</w:t>
      </w:r>
      <w:proofErr w:type="spellEnd"/>
      <w:r w:rsidR="009A79F3" w:rsidRPr="00E460C0">
        <w:rPr>
          <w:rFonts w:cs="Times New Roman"/>
          <w:sz w:val="24"/>
          <w:szCs w:val="24"/>
          <w:highlight w:val="yellow"/>
        </w:rPr>
        <w:t xml:space="preserve"> et al.</w:t>
      </w:r>
      <w:r w:rsidR="00DA5DF1" w:rsidRPr="00E460C0">
        <w:rPr>
          <w:rFonts w:cs="Times New Roman"/>
          <w:sz w:val="24"/>
          <w:szCs w:val="24"/>
          <w:highlight w:val="yellow"/>
        </w:rPr>
        <w:t>,</w:t>
      </w:r>
      <w:r w:rsidR="009A79F3" w:rsidRPr="00E460C0">
        <w:rPr>
          <w:rFonts w:cs="Times New Roman"/>
          <w:sz w:val="24"/>
          <w:szCs w:val="24"/>
          <w:highlight w:val="yellow"/>
        </w:rPr>
        <w:t xml:space="preserve"> 2015</w:t>
      </w:r>
      <w:r w:rsidR="008B7E11">
        <w:rPr>
          <w:rFonts w:cs="Times New Roman"/>
          <w:sz w:val="24"/>
          <w:szCs w:val="24"/>
        </w:rPr>
        <w:t xml:space="preserve">; </w:t>
      </w:r>
      <w:r w:rsidR="008B7E11" w:rsidRPr="008B7E11">
        <w:rPr>
          <w:rFonts w:cs="Times New Roman"/>
          <w:i/>
          <w:sz w:val="24"/>
          <w:szCs w:val="24"/>
        </w:rPr>
        <w:t>http://kdahlquist.github.io/GRNmap/</w:t>
      </w:r>
      <w:r w:rsidR="00774C70" w:rsidRPr="00774C70">
        <w:rPr>
          <w:rFonts w:cs="Times New Roman"/>
          <w:sz w:val="24"/>
          <w:szCs w:val="24"/>
        </w:rPr>
        <w:t xml:space="preserve">). </w:t>
      </w:r>
      <w:r w:rsidR="00AC2922">
        <w:rPr>
          <w:rFonts w:cs="Times New Roman"/>
          <w:sz w:val="24"/>
          <w:szCs w:val="24"/>
        </w:rPr>
        <w:t xml:space="preserve"> </w:t>
      </w:r>
      <w:r w:rsidR="001020C1">
        <w:rPr>
          <w:rFonts w:cs="Times New Roman"/>
          <w:sz w:val="24"/>
          <w:szCs w:val="24"/>
        </w:rPr>
        <w:t xml:space="preserve">GRNmap accepts a Microsoft Excel workbook as input, with multiple worksheets specifying the different types of data needed to run the model.  </w:t>
      </w:r>
      <w:r w:rsidR="00AC2922">
        <w:rPr>
          <w:rFonts w:cs="Times New Roman"/>
          <w:sz w:val="24"/>
          <w:szCs w:val="24"/>
        </w:rPr>
        <w:t xml:space="preserve">For compactness, </w:t>
      </w:r>
      <w:r w:rsidR="001020C1">
        <w:rPr>
          <w:rFonts w:cs="Times New Roman"/>
          <w:sz w:val="24"/>
          <w:szCs w:val="24"/>
        </w:rPr>
        <w:t>the GRN itself is specified by a worksheet that contains</w:t>
      </w:r>
      <w:r w:rsidR="00AC2922">
        <w:rPr>
          <w:rFonts w:cs="Times New Roman"/>
          <w:sz w:val="24"/>
          <w:szCs w:val="24"/>
        </w:rPr>
        <w:t xml:space="preserve"> an </w:t>
      </w:r>
      <w:r w:rsidR="00AC2922" w:rsidRPr="002B2DCB">
        <w:rPr>
          <w:rFonts w:cs="Times New Roman"/>
          <w:sz w:val="24"/>
          <w:szCs w:val="24"/>
        </w:rPr>
        <w:t xml:space="preserve">adjacency matrix where regulators are named in the </w:t>
      </w:r>
      <w:r w:rsidR="00AC2922" w:rsidRPr="00AC2922">
        <w:rPr>
          <w:rFonts w:cs="Times New Roman"/>
          <w:sz w:val="24"/>
          <w:szCs w:val="24"/>
        </w:rPr>
        <w:t xml:space="preserve">columns and target genes in the rows. </w:t>
      </w:r>
      <w:r w:rsidR="00AC2922">
        <w:rPr>
          <w:rFonts w:cs="Times New Roman"/>
          <w:sz w:val="24"/>
          <w:szCs w:val="24"/>
        </w:rPr>
        <w:t>E</w:t>
      </w:r>
      <w:r w:rsidR="00AC2922" w:rsidRPr="00AC2922">
        <w:rPr>
          <w:rFonts w:cs="Times New Roman"/>
          <w:sz w:val="24"/>
          <w:szCs w:val="24"/>
        </w:rPr>
        <w:t>ach cell in the matrix contain</w:t>
      </w:r>
      <w:r w:rsidR="00AC2922">
        <w:rPr>
          <w:rFonts w:cs="Times New Roman"/>
          <w:sz w:val="24"/>
          <w:szCs w:val="24"/>
        </w:rPr>
        <w:t>s</w:t>
      </w:r>
      <w:r w:rsidR="00AC2922" w:rsidRPr="00AC2922">
        <w:rPr>
          <w:rFonts w:cs="Times New Roman"/>
          <w:sz w:val="24"/>
          <w:szCs w:val="24"/>
        </w:rPr>
        <w:t xml:space="preserve"> a “</w:t>
      </w:r>
      <w:r w:rsidR="008E7420">
        <w:rPr>
          <w:rFonts w:cs="Times New Roman"/>
          <w:sz w:val="24"/>
          <w:szCs w:val="24"/>
        </w:rPr>
        <w:t>0</w:t>
      </w:r>
      <w:r w:rsidR="00AC2922" w:rsidRPr="00AC2922">
        <w:rPr>
          <w:rFonts w:cs="Times New Roman"/>
          <w:sz w:val="24"/>
          <w:szCs w:val="24"/>
        </w:rPr>
        <w:t>” if there is no regulatory relationship between the regulator and target, or a “</w:t>
      </w:r>
      <w:r w:rsidR="008E7420">
        <w:rPr>
          <w:rFonts w:cs="Times New Roman"/>
          <w:sz w:val="24"/>
          <w:szCs w:val="24"/>
        </w:rPr>
        <w:t>1</w:t>
      </w:r>
      <w:r w:rsidR="00AC2922" w:rsidRPr="00AC2922">
        <w:rPr>
          <w:rFonts w:cs="Times New Roman"/>
          <w:sz w:val="24"/>
          <w:szCs w:val="24"/>
        </w:rPr>
        <w:t xml:space="preserve">” if there is a regulatory relationship between them.  </w:t>
      </w:r>
      <w:r w:rsidR="001020C1">
        <w:rPr>
          <w:rFonts w:cs="Times New Roman"/>
          <w:sz w:val="24"/>
          <w:szCs w:val="24"/>
        </w:rPr>
        <w:t>The GRNmap program</w:t>
      </w:r>
      <w:r w:rsidR="00AC2922">
        <w:rPr>
          <w:rFonts w:cs="Times New Roman"/>
          <w:sz w:val="24"/>
          <w:szCs w:val="24"/>
        </w:rPr>
        <w:t xml:space="preserve"> then outputs the estimated weight parameters </w:t>
      </w:r>
      <w:r w:rsidR="001020C1">
        <w:rPr>
          <w:rFonts w:cs="Times New Roman"/>
          <w:sz w:val="24"/>
          <w:szCs w:val="24"/>
        </w:rPr>
        <w:t xml:space="preserve">in a new worksheet containing </w:t>
      </w:r>
      <w:r w:rsidR="00AC2922">
        <w:rPr>
          <w:rFonts w:cs="Times New Roman"/>
          <w:sz w:val="24"/>
          <w:szCs w:val="24"/>
        </w:rPr>
        <w:t xml:space="preserve">an adjacency matrix where the </w:t>
      </w:r>
      <w:r w:rsidR="00AC2922" w:rsidRPr="00AC2922">
        <w:rPr>
          <w:rFonts w:cs="Times New Roman"/>
          <w:sz w:val="24"/>
          <w:szCs w:val="24"/>
        </w:rPr>
        <w:t>“</w:t>
      </w:r>
      <w:r w:rsidR="008E7420">
        <w:rPr>
          <w:rFonts w:cs="Times New Roman"/>
          <w:sz w:val="24"/>
          <w:szCs w:val="24"/>
        </w:rPr>
        <w:t>1</w:t>
      </w:r>
      <w:r w:rsidR="00AC2922" w:rsidRPr="00AC2922">
        <w:rPr>
          <w:rFonts w:cs="Times New Roman"/>
          <w:sz w:val="24"/>
          <w:szCs w:val="24"/>
        </w:rPr>
        <w:t>’s” are replaced with a real numb</w:t>
      </w:r>
      <w:r w:rsidR="0047264B">
        <w:rPr>
          <w:rFonts w:cs="Times New Roman"/>
          <w:sz w:val="24"/>
          <w:szCs w:val="24"/>
        </w:rPr>
        <w:t xml:space="preserve">er that is the weight parameter, </w:t>
      </w:r>
      <w:r w:rsidR="00593A08">
        <w:rPr>
          <w:rFonts w:cs="Times New Roman"/>
          <w:sz w:val="24"/>
          <w:szCs w:val="24"/>
        </w:rPr>
        <w:t xml:space="preserve">representing </w:t>
      </w:r>
      <w:r w:rsidR="0047264B">
        <w:rPr>
          <w:rFonts w:cs="Times New Roman"/>
          <w:sz w:val="24"/>
          <w:szCs w:val="24"/>
        </w:rPr>
        <w:t>the direction (</w:t>
      </w:r>
      <w:r w:rsidR="008E7420">
        <w:rPr>
          <w:rFonts w:cs="Times New Roman"/>
          <w:sz w:val="24"/>
          <w:szCs w:val="24"/>
        </w:rPr>
        <w:t xml:space="preserve">positive for </w:t>
      </w:r>
      <w:r w:rsidR="0047264B">
        <w:rPr>
          <w:rFonts w:cs="Times New Roman"/>
          <w:sz w:val="24"/>
          <w:szCs w:val="24"/>
        </w:rPr>
        <w:t xml:space="preserve">activation or </w:t>
      </w:r>
      <w:r w:rsidR="008E7420">
        <w:rPr>
          <w:rFonts w:cs="Times New Roman"/>
          <w:sz w:val="24"/>
          <w:szCs w:val="24"/>
        </w:rPr>
        <w:t xml:space="preserve">negative for </w:t>
      </w:r>
      <w:r w:rsidR="0047264B">
        <w:rPr>
          <w:rFonts w:cs="Times New Roman"/>
          <w:sz w:val="24"/>
          <w:szCs w:val="24"/>
        </w:rPr>
        <w:t>repression) and magnitude of the influence of the transcript</w:t>
      </w:r>
      <w:r w:rsidR="00593A08">
        <w:rPr>
          <w:rFonts w:cs="Times New Roman"/>
          <w:sz w:val="24"/>
          <w:szCs w:val="24"/>
        </w:rPr>
        <w:t>i</w:t>
      </w:r>
      <w:r w:rsidR="0047264B">
        <w:rPr>
          <w:rFonts w:cs="Times New Roman"/>
          <w:sz w:val="24"/>
          <w:szCs w:val="24"/>
        </w:rPr>
        <w:t>on factor on its target gene</w:t>
      </w:r>
      <w:r w:rsidR="00655618">
        <w:rPr>
          <w:rFonts w:cs="Times New Roman"/>
          <w:sz w:val="24"/>
          <w:szCs w:val="24"/>
        </w:rPr>
        <w:t xml:space="preserve"> (</w:t>
      </w:r>
      <w:proofErr w:type="spellStart"/>
      <w:r w:rsidR="00655618" w:rsidRPr="00655618">
        <w:rPr>
          <w:rFonts w:cs="Times New Roman"/>
          <w:sz w:val="24"/>
          <w:szCs w:val="24"/>
          <w:highlight w:val="yellow"/>
        </w:rPr>
        <w:t>Dahlquist</w:t>
      </w:r>
      <w:proofErr w:type="spellEnd"/>
      <w:r w:rsidR="00655618" w:rsidRPr="00655618">
        <w:rPr>
          <w:rFonts w:cs="Times New Roman"/>
          <w:sz w:val="24"/>
          <w:szCs w:val="24"/>
          <w:highlight w:val="yellow"/>
        </w:rPr>
        <w:t xml:space="preserve"> et al., 2015</w:t>
      </w:r>
      <w:r w:rsidR="00655618">
        <w:rPr>
          <w:rFonts w:cs="Times New Roman"/>
          <w:sz w:val="24"/>
          <w:szCs w:val="24"/>
        </w:rPr>
        <w:t>)</w:t>
      </w:r>
      <w:r w:rsidR="0047264B">
        <w:rPr>
          <w:rFonts w:cs="Times New Roman"/>
          <w:sz w:val="24"/>
          <w:szCs w:val="24"/>
        </w:rPr>
        <w:t xml:space="preserve">.  </w:t>
      </w:r>
      <w:r w:rsidR="006C27DB">
        <w:rPr>
          <w:rFonts w:cs="Times New Roman"/>
          <w:sz w:val="24"/>
          <w:szCs w:val="24"/>
        </w:rPr>
        <w:t>Although</w:t>
      </w:r>
      <w:r w:rsidR="008E7420">
        <w:rPr>
          <w:rFonts w:cs="Times New Roman"/>
          <w:sz w:val="24"/>
          <w:szCs w:val="24"/>
        </w:rPr>
        <w:t xml:space="preserve"> </w:t>
      </w:r>
      <w:r w:rsidR="00D070EB">
        <w:rPr>
          <w:rFonts w:cs="Times New Roman"/>
          <w:sz w:val="24"/>
          <w:szCs w:val="24"/>
        </w:rPr>
        <w:t xml:space="preserve">MATLAB </w:t>
      </w:r>
      <w:r w:rsidR="00DD202D">
        <w:rPr>
          <w:rFonts w:cs="Times New Roman"/>
          <w:sz w:val="24"/>
          <w:szCs w:val="24"/>
        </w:rPr>
        <w:t>has</w:t>
      </w:r>
      <w:r w:rsidR="001020C1">
        <w:rPr>
          <w:rFonts w:cs="Times New Roman"/>
          <w:sz w:val="24"/>
          <w:szCs w:val="24"/>
        </w:rPr>
        <w:t xml:space="preserve"> graph layout capabilities, </w:t>
      </w:r>
      <w:r w:rsidR="008E7420">
        <w:rPr>
          <w:rFonts w:cs="Times New Roman"/>
          <w:sz w:val="24"/>
          <w:szCs w:val="24"/>
        </w:rPr>
        <w:t xml:space="preserve">we wanted a way </w:t>
      </w:r>
      <w:r w:rsidR="001020C1">
        <w:rPr>
          <w:rFonts w:cs="Times New Roman"/>
          <w:sz w:val="24"/>
          <w:szCs w:val="24"/>
        </w:rPr>
        <w:t xml:space="preserve">for novice and experienced </w:t>
      </w:r>
      <w:r w:rsidR="00864B6C">
        <w:rPr>
          <w:rFonts w:cs="Times New Roman"/>
          <w:sz w:val="24"/>
          <w:szCs w:val="24"/>
        </w:rPr>
        <w:t>biologists</w:t>
      </w:r>
      <w:r w:rsidR="001020C1">
        <w:rPr>
          <w:rFonts w:cs="Times New Roman"/>
          <w:sz w:val="24"/>
          <w:szCs w:val="24"/>
        </w:rPr>
        <w:t xml:space="preserve"> alike </w:t>
      </w:r>
      <w:r w:rsidR="008E7420">
        <w:rPr>
          <w:rFonts w:cs="Times New Roman"/>
          <w:sz w:val="24"/>
          <w:szCs w:val="24"/>
        </w:rPr>
        <w:t xml:space="preserve">to quickly and easily view the network graph </w:t>
      </w:r>
      <w:r w:rsidR="00163808">
        <w:rPr>
          <w:rFonts w:cs="Times New Roman"/>
          <w:sz w:val="24"/>
          <w:szCs w:val="24"/>
        </w:rPr>
        <w:t>corresponding to</w:t>
      </w:r>
      <w:r w:rsidR="008E7420">
        <w:rPr>
          <w:rFonts w:cs="Times New Roman"/>
          <w:sz w:val="24"/>
          <w:szCs w:val="24"/>
        </w:rPr>
        <w:t xml:space="preserve"> the matrix</w:t>
      </w:r>
      <w:r w:rsidR="00DD202D">
        <w:rPr>
          <w:rFonts w:cs="Times New Roman"/>
          <w:sz w:val="24"/>
          <w:szCs w:val="24"/>
        </w:rPr>
        <w:t xml:space="preserve"> without having to create or modify MATLAB code</w:t>
      </w:r>
      <w:r w:rsidR="008E7420">
        <w:rPr>
          <w:rFonts w:cs="Times New Roman"/>
          <w:sz w:val="24"/>
          <w:szCs w:val="24"/>
        </w:rPr>
        <w:t xml:space="preserve">.  </w:t>
      </w:r>
    </w:p>
    <w:p w14:paraId="482C67A7" w14:textId="34D5BD82" w:rsidR="00754054" w:rsidRDefault="00320A5A" w:rsidP="00966A48">
      <w:pPr>
        <w:spacing w:before="240" w:after="240" w:line="480" w:lineRule="auto"/>
        <w:ind w:firstLine="720"/>
        <w:rPr>
          <w:sz w:val="24"/>
          <w:szCs w:val="24"/>
        </w:rPr>
      </w:pPr>
      <w:proofErr w:type="spellStart"/>
      <w:r w:rsidRPr="00586156">
        <w:rPr>
          <w:sz w:val="24"/>
          <w:szCs w:val="24"/>
          <w:highlight w:val="yellow"/>
        </w:rPr>
        <w:t>Pavlopoulos</w:t>
      </w:r>
      <w:proofErr w:type="spellEnd"/>
      <w:r w:rsidRPr="00586156">
        <w:rPr>
          <w:sz w:val="24"/>
          <w:szCs w:val="24"/>
          <w:highlight w:val="yellow"/>
        </w:rPr>
        <w:t xml:space="preserve"> et al. (2015)</w:t>
      </w:r>
      <w:r>
        <w:rPr>
          <w:sz w:val="24"/>
          <w:szCs w:val="24"/>
        </w:rPr>
        <w:t xml:space="preserve"> have recently reviewed the types, trends, and usage of visualization tools available for genomics and systems biology, </w:t>
      </w:r>
      <w:r w:rsidR="00477451">
        <w:rPr>
          <w:sz w:val="24"/>
          <w:szCs w:val="24"/>
        </w:rPr>
        <w:t xml:space="preserve">listing a total of 47 stand-alone </w:t>
      </w:r>
      <w:r w:rsidR="00477451">
        <w:rPr>
          <w:sz w:val="24"/>
          <w:szCs w:val="24"/>
        </w:rPr>
        <w:lastRenderedPageBreak/>
        <w:t>and web-based tools for network analysis</w:t>
      </w:r>
      <w:r>
        <w:rPr>
          <w:sz w:val="24"/>
          <w:szCs w:val="24"/>
        </w:rPr>
        <w:t xml:space="preserve">.  </w:t>
      </w:r>
      <w:r w:rsidR="00823F45">
        <w:rPr>
          <w:sz w:val="24"/>
          <w:szCs w:val="24"/>
        </w:rPr>
        <w:t xml:space="preserve">With such a large number of tools available, it would be reasonable to expect that </w:t>
      </w:r>
      <w:r w:rsidR="007371F8">
        <w:rPr>
          <w:sz w:val="24"/>
          <w:szCs w:val="24"/>
        </w:rPr>
        <w:t>one already exists that could fulfill our needs</w:t>
      </w:r>
      <w:r w:rsidR="00823F45">
        <w:rPr>
          <w:sz w:val="24"/>
          <w:szCs w:val="24"/>
        </w:rPr>
        <w:t xml:space="preserve">.  </w:t>
      </w:r>
      <w:r w:rsidR="00446E46">
        <w:rPr>
          <w:sz w:val="24"/>
          <w:szCs w:val="24"/>
        </w:rPr>
        <w:t>However, despite th</w:t>
      </w:r>
      <w:r w:rsidR="00CE17DF">
        <w:rPr>
          <w:sz w:val="24"/>
          <w:szCs w:val="24"/>
        </w:rPr>
        <w:t xml:space="preserve">is diversity of tools, each had properties that limited their use for us.  For example, some </w:t>
      </w:r>
      <w:r w:rsidR="00446E46">
        <w:rPr>
          <w:sz w:val="24"/>
          <w:szCs w:val="24"/>
        </w:rPr>
        <w:t xml:space="preserve">were </w:t>
      </w:r>
      <w:r w:rsidR="00586156">
        <w:rPr>
          <w:sz w:val="24"/>
          <w:szCs w:val="24"/>
        </w:rPr>
        <w:t>hard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the GRNmap specifications </w:t>
      </w:r>
      <w:r w:rsidR="00586156">
        <w:rPr>
          <w:sz w:val="24"/>
          <w:szCs w:val="24"/>
        </w:rPr>
        <w:t>as input</w:t>
      </w:r>
      <w:r w:rsidR="009902A9">
        <w:rPr>
          <w:sz w:val="24"/>
          <w:szCs w:val="24"/>
        </w:rPr>
        <w:t xml:space="preserve"> without some manipulation of the </w:t>
      </w:r>
      <w:r w:rsidR="00CE17DF">
        <w:rPr>
          <w:sz w:val="24"/>
          <w:szCs w:val="24"/>
        </w:rPr>
        <w:t xml:space="preserve">data format.  </w:t>
      </w:r>
      <w:r w:rsidR="00E52B0F">
        <w:rPr>
          <w:sz w:val="24"/>
          <w:szCs w:val="24"/>
        </w:rPr>
        <w:t xml:space="preserve">Many </w:t>
      </w:r>
      <w:r w:rsidR="00CE17DF">
        <w:rPr>
          <w:sz w:val="24"/>
          <w:szCs w:val="24"/>
        </w:rPr>
        <w:t>required installation of stand-alone software</w:t>
      </w:r>
      <w:r w:rsidR="00586156">
        <w:rPr>
          <w:sz w:val="24"/>
          <w:szCs w:val="24"/>
        </w:rPr>
        <w:t xml:space="preserve">, </w:t>
      </w:r>
      <w:r w:rsidR="00CE17DF">
        <w:rPr>
          <w:sz w:val="24"/>
          <w:szCs w:val="24"/>
        </w:rPr>
        <w:t>and/</w:t>
      </w:r>
      <w:r w:rsidR="00586156">
        <w:rPr>
          <w:sz w:val="24"/>
          <w:szCs w:val="24"/>
        </w:rPr>
        <w:t>or h</w:t>
      </w:r>
      <w:r w:rsidR="00CE17DF">
        <w:rPr>
          <w:sz w:val="24"/>
          <w:szCs w:val="24"/>
        </w:rPr>
        <w:t>ad a steep learning curve.  As an illustration of this,</w:t>
      </w:r>
      <w:r w:rsidR="00586156">
        <w:rPr>
          <w:sz w:val="24"/>
          <w:szCs w:val="24"/>
        </w:rPr>
        <w:t xml:space="preserve"> </w:t>
      </w:r>
      <w:proofErr w:type="spellStart"/>
      <w:r w:rsidR="00586156" w:rsidRPr="00586156">
        <w:rPr>
          <w:sz w:val="24"/>
          <w:szCs w:val="24"/>
          <w:highlight w:val="yellow"/>
        </w:rPr>
        <w:t>Pavlopoulos</w:t>
      </w:r>
      <w:proofErr w:type="spellEnd"/>
      <w:r w:rsidR="00586156" w:rsidRPr="00586156">
        <w:rPr>
          <w:sz w:val="24"/>
          <w:szCs w:val="24"/>
          <w:highlight w:val="yellow"/>
        </w:rPr>
        <w:t xml:space="preserve"> et al. (2015)</w:t>
      </w:r>
      <w:r w:rsidR="00586156">
        <w:rPr>
          <w:sz w:val="24"/>
          <w:szCs w:val="24"/>
        </w:rPr>
        <w:t xml:space="preserve"> showed that t</w:t>
      </w:r>
      <w:r w:rsidR="00431819">
        <w:rPr>
          <w:sz w:val="24"/>
          <w:szCs w:val="24"/>
        </w:rPr>
        <w:t xml:space="preserve">he open source software, </w:t>
      </w:r>
      <w:proofErr w:type="spellStart"/>
      <w:r w:rsidR="00431819">
        <w:rPr>
          <w:sz w:val="24"/>
          <w:szCs w:val="24"/>
        </w:rPr>
        <w:t>Cytoscape</w:t>
      </w:r>
      <w:proofErr w:type="spellEnd"/>
      <w:r w:rsidR="00431819">
        <w:rPr>
          <w:sz w:val="24"/>
          <w:szCs w:val="24"/>
        </w:rPr>
        <w:t xml:space="preserve"> (</w:t>
      </w:r>
      <w:r w:rsidR="002A703E">
        <w:rPr>
          <w:sz w:val="24"/>
          <w:szCs w:val="24"/>
          <w:highlight w:val="yellow"/>
        </w:rPr>
        <w:t>Shannon et al., 2003</w:t>
      </w:r>
      <w:r w:rsidR="0082389F" w:rsidRPr="0082389F">
        <w:rPr>
          <w:sz w:val="24"/>
          <w:szCs w:val="24"/>
          <w:highlight w:val="yellow"/>
        </w:rPr>
        <w:t>; Smoot et al., 2011</w:t>
      </w:r>
      <w:r w:rsidR="00431819">
        <w:rPr>
          <w:sz w:val="24"/>
          <w:szCs w:val="24"/>
        </w:rPr>
        <w:t xml:space="preserve">) </w:t>
      </w:r>
      <w:r w:rsidR="00586156">
        <w:rPr>
          <w:sz w:val="24"/>
          <w:szCs w:val="24"/>
        </w:rPr>
        <w:t xml:space="preserve">had the highest citation count in the Scopus </w:t>
      </w:r>
      <w:r w:rsidR="00CE17DF">
        <w:rPr>
          <w:sz w:val="24"/>
          <w:szCs w:val="24"/>
        </w:rPr>
        <w:t xml:space="preserve">database, </w:t>
      </w:r>
      <w:r w:rsidR="00586156">
        <w:rPr>
          <w:sz w:val="24"/>
          <w:szCs w:val="24"/>
        </w:rPr>
        <w:t xml:space="preserve">as it </w:t>
      </w:r>
      <w:r w:rsidR="00431819">
        <w:rPr>
          <w:sz w:val="24"/>
          <w:szCs w:val="24"/>
        </w:rPr>
        <w:t xml:space="preserve">is widely recognized as the “best-in-class” tool for viewing and analyzing large networks for systems biology research.  However, while </w:t>
      </w:r>
      <w:proofErr w:type="spellStart"/>
      <w:r w:rsidR="00431819">
        <w:rPr>
          <w:sz w:val="24"/>
          <w:szCs w:val="24"/>
        </w:rPr>
        <w:t>Cytoscape</w:t>
      </w:r>
      <w:proofErr w:type="spellEnd"/>
      <w:r w:rsidR="00431819">
        <w:rPr>
          <w:sz w:val="24"/>
          <w:szCs w:val="24"/>
        </w:rPr>
        <w:t xml:space="preserve"> is flexible in terms of what types of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w:t>
      </w:r>
      <w:proofErr w:type="spellStart"/>
      <w:r w:rsidR="000B6E39">
        <w:rPr>
          <w:sz w:val="24"/>
          <w:szCs w:val="24"/>
        </w:rPr>
        <w:t>BioPAX</w:t>
      </w:r>
      <w:proofErr w:type="spellEnd"/>
      <w:r w:rsidR="000B6E39">
        <w:rPr>
          <w:sz w:val="24"/>
          <w:szCs w:val="24"/>
        </w:rPr>
        <w:t xml:space="preserve">, PSI-MI, </w:t>
      </w:r>
      <w:proofErr w:type="spellStart"/>
      <w:r w:rsidR="00966A48">
        <w:rPr>
          <w:sz w:val="24"/>
          <w:szCs w:val="24"/>
        </w:rPr>
        <w:t>GraphML</w:t>
      </w:r>
      <w:proofErr w:type="spellEnd"/>
      <w:r w:rsidR="00966A48">
        <w:rPr>
          <w:sz w:val="24"/>
          <w:szCs w:val="24"/>
        </w:rPr>
        <w:t xml:space="preserve">,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 xml:space="preserve">Furthermore, </w:t>
      </w:r>
      <w:proofErr w:type="spellStart"/>
      <w:r w:rsidR="00D512A0">
        <w:rPr>
          <w:sz w:val="24"/>
          <w:szCs w:val="24"/>
        </w:rPr>
        <w:t>C</w:t>
      </w:r>
      <w:r w:rsidR="00431819">
        <w:rPr>
          <w:sz w:val="24"/>
          <w:szCs w:val="24"/>
        </w:rPr>
        <w:t>ytoscape</w:t>
      </w:r>
      <w:proofErr w:type="spellEnd"/>
      <w:r w:rsidR="00431819">
        <w:rPr>
          <w:sz w:val="24"/>
          <w:szCs w:val="24"/>
        </w:rPr>
        <w:t xml:space="preserv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ins w:id="1" w:author="John David N. Dionisio" w:date="2016-05-14T21:19:00Z">
        <w:r w:rsidR="00C4347B">
          <w:rPr>
            <w:sz w:val="24"/>
            <w:szCs w:val="24"/>
          </w:rPr>
          <w:t xml:space="preserve">Multiple settings must be learned and selected for a display that properly fits a use case; it is not possible to just </w:t>
        </w:r>
      </w:ins>
      <w:ins w:id="2" w:author="John David N. Dionisio" w:date="2016-05-14T21:20:00Z">
        <w:r w:rsidR="00C4347B">
          <w:rPr>
            <w:sz w:val="24"/>
            <w:szCs w:val="24"/>
          </w:rPr>
          <w:t xml:space="preserve">“load into </w:t>
        </w:r>
        <w:proofErr w:type="spellStart"/>
        <w:r w:rsidR="00C4347B">
          <w:rPr>
            <w:sz w:val="24"/>
            <w:szCs w:val="24"/>
          </w:rPr>
          <w:t>Cytoscape</w:t>
        </w:r>
        <w:proofErr w:type="spellEnd"/>
        <w:r w:rsidR="00C4347B">
          <w:rPr>
            <w:sz w:val="24"/>
            <w:szCs w:val="24"/>
          </w:rPr>
          <w:t xml:space="preserve"> and go.” </w:t>
        </w:r>
      </w:ins>
      <w:ins w:id="3" w:author="John David N. Dionisio" w:date="2016-05-14T21:19:00Z">
        <w:r w:rsidR="00C4347B">
          <w:rPr>
            <w:sz w:val="24"/>
            <w:szCs w:val="24"/>
          </w:rPr>
          <w:t xml:space="preserve"> </w:t>
        </w:r>
      </w:ins>
      <w:r w:rsidR="00431819">
        <w:rPr>
          <w:sz w:val="24"/>
          <w:szCs w:val="24"/>
        </w:rPr>
        <w:t xml:space="preserve">Another open source application, </w:t>
      </w:r>
      <w:proofErr w:type="spellStart"/>
      <w:r w:rsidR="00431819">
        <w:rPr>
          <w:sz w:val="24"/>
          <w:szCs w:val="24"/>
        </w:rPr>
        <w:t>Gephi</w:t>
      </w:r>
      <w:proofErr w:type="spellEnd"/>
      <w:r w:rsidR="00431819">
        <w:rPr>
          <w:sz w:val="24"/>
          <w:szCs w:val="24"/>
        </w:rPr>
        <w:t xml:space="preserve"> (</w:t>
      </w:r>
      <w:r w:rsidR="00431819" w:rsidRPr="002D2023">
        <w:rPr>
          <w:sz w:val="24"/>
          <w:szCs w:val="24"/>
          <w:highlight w:val="yellow"/>
        </w:rPr>
        <w:t xml:space="preserve">Bastian, </w:t>
      </w:r>
      <w:proofErr w:type="spellStart"/>
      <w:r w:rsidR="00431819" w:rsidRPr="002D2023">
        <w:rPr>
          <w:sz w:val="24"/>
          <w:szCs w:val="24"/>
          <w:highlight w:val="yellow"/>
        </w:rPr>
        <w:t>Heymann</w:t>
      </w:r>
      <w:proofErr w:type="spellEnd"/>
      <w:r w:rsidR="00431819" w:rsidRPr="002D2023">
        <w:rPr>
          <w:sz w:val="24"/>
          <w:szCs w:val="24"/>
          <w:highlight w:val="yellow"/>
        </w:rPr>
        <w:t xml:space="preserve">, and </w:t>
      </w:r>
      <w:proofErr w:type="spellStart"/>
      <w:r w:rsidR="00431819" w:rsidRPr="002D2023">
        <w:rPr>
          <w:sz w:val="24"/>
          <w:szCs w:val="24"/>
          <w:highlight w:val="yellow"/>
        </w:rPr>
        <w:t>Jacomy</w:t>
      </w:r>
      <w:proofErr w:type="spellEnd"/>
      <w:r w:rsidR="00431819" w:rsidRPr="002D2023">
        <w:rPr>
          <w:sz w:val="24"/>
          <w:szCs w:val="24"/>
          <w:highlight w:val="yellow"/>
        </w:rPr>
        <w:t>, 2009</w:t>
      </w:r>
      <w:r w:rsidR="00431819" w:rsidRPr="002D2023">
        <w:rPr>
          <w:sz w:val="24"/>
          <w:szCs w:val="24"/>
        </w:rPr>
        <w:t>)</w:t>
      </w:r>
      <w:r w:rsidR="00431819">
        <w:rPr>
          <w:sz w:val="24"/>
          <w:szCs w:val="24"/>
        </w:rPr>
        <w:t>, is a general graph visualization tool</w:t>
      </w:r>
      <w:r w:rsidR="00C36973">
        <w:rPr>
          <w:sz w:val="24"/>
          <w:szCs w:val="24"/>
        </w:rPr>
        <w:t xml:space="preserve"> that does </w:t>
      </w:r>
      <w:r w:rsidR="00C36973">
        <w:rPr>
          <w:sz w:val="24"/>
          <w:szCs w:val="24"/>
        </w:rPr>
        <w:lastRenderedPageBreak/>
        <w:t>accept an adjacency matrix in .</w:t>
      </w:r>
      <w:proofErr w:type="spellStart"/>
      <w:r w:rsidR="00C36973">
        <w:rPr>
          <w:sz w:val="24"/>
          <w:szCs w:val="24"/>
        </w:rPr>
        <w:t>csv</w:t>
      </w:r>
      <w:proofErr w:type="spellEnd"/>
      <w:r w:rsidR="00C36973">
        <w:rPr>
          <w:sz w:val="24"/>
          <w:szCs w:val="24"/>
        </w:rPr>
        <w:t xml:space="preserve">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 xml:space="preserve">Because GRNmap itself is complex software targeted both at experienced biology investigators and novice undergraduate users in a </w:t>
      </w:r>
      <w:proofErr w:type="spellStart"/>
      <w:r w:rsidR="00FF47BB">
        <w:rPr>
          <w:sz w:val="24"/>
          <w:szCs w:val="24"/>
        </w:rPr>
        <w:t>Biomathematical</w:t>
      </w:r>
      <w:proofErr w:type="spellEnd"/>
      <w:r w:rsidR="00FF47BB">
        <w:rPr>
          <w:sz w:val="24"/>
          <w:szCs w:val="24"/>
        </w:rPr>
        <w:t xml:space="preserve"> Modeling course, we wanted to limit the need to install and learn additional visualization software.  Reducing the cognitive load required for using the software would allow users to focus their attention on understanding the biological results of the model.</w:t>
      </w:r>
      <w:del w:id="4" w:author="John David N. Dionisio" w:date="2016-05-14T21:33:00Z">
        <w:r w:rsidR="002C5D72" w:rsidDel="00D260BF">
          <w:rPr>
            <w:sz w:val="24"/>
            <w:szCs w:val="24"/>
          </w:rPr>
          <w:delText xml:space="preserve">  </w:delText>
        </w:r>
      </w:del>
    </w:p>
    <w:p w14:paraId="66A35848" w14:textId="3741BF81"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serve as a model for best practices for software development in bioinformatics (</w:t>
      </w:r>
      <w:proofErr w:type="spellStart"/>
      <w:r w:rsidR="00435937" w:rsidRPr="00435937">
        <w:rPr>
          <w:sz w:val="24"/>
          <w:szCs w:val="24"/>
          <w:highlight w:val="yellow"/>
        </w:rPr>
        <w:t>Schultheiss</w:t>
      </w:r>
      <w:proofErr w:type="spellEnd"/>
      <w:r w:rsidR="00435937" w:rsidRPr="00435937">
        <w:rPr>
          <w:sz w:val="24"/>
          <w:szCs w:val="24"/>
          <w:highlight w:val="yellow"/>
        </w:rPr>
        <w:t>, 2011; Wilson et al., 2014</w:t>
      </w:r>
      <w:r w:rsidR="00435937">
        <w:rPr>
          <w:sz w:val="24"/>
          <w:szCs w:val="24"/>
        </w:rPr>
        <w:t>)</w:t>
      </w:r>
      <w:r w:rsidR="00275574">
        <w:rPr>
          <w:sz w:val="24"/>
          <w:szCs w:val="24"/>
        </w:rPr>
        <w:t>,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commentRangeStart w:id="5"/>
      <w:ins w:id="6" w:author="John David N. Dionisio" w:date="2016-05-14T21:33:00Z">
        <w:r w:rsidR="00D260BF">
          <w:rPr>
            <w:sz w:val="24"/>
            <w:szCs w:val="24"/>
          </w:rPr>
          <w:t xml:space="preserve">It was more important for us to create a tool that is </w:t>
        </w:r>
        <w:r w:rsidR="00D260BF">
          <w:rPr>
            <w:i/>
            <w:sz w:val="24"/>
            <w:szCs w:val="24"/>
          </w:rPr>
          <w:t>specifically tailored</w:t>
        </w:r>
        <w:r w:rsidR="00D260BF">
          <w:rPr>
            <w:sz w:val="24"/>
            <w:szCs w:val="24"/>
          </w:rPr>
          <w:t xml:space="preserve"> to the visualization of GRNs, and not </w:t>
        </w:r>
      </w:ins>
      <w:ins w:id="7" w:author="John David N. Dionisio" w:date="2016-05-14T21:34:00Z">
        <w:r w:rsidR="00D260BF">
          <w:rPr>
            <w:sz w:val="24"/>
            <w:szCs w:val="24"/>
          </w:rPr>
          <w:t>every possible graph from every possible application domain.</w:t>
        </w:r>
      </w:ins>
      <w:ins w:id="8" w:author="John David N. Dionisio" w:date="2016-05-14T21:37:00Z">
        <w:r w:rsidR="00D260BF">
          <w:rPr>
            <w:sz w:val="24"/>
            <w:szCs w:val="24"/>
          </w:rPr>
          <w:t xml:space="preserve">  This specific tailoring also included minimizing any startup, onboarding, or overhead time</w:t>
        </w:r>
      </w:ins>
      <w:ins w:id="9" w:author="John David N. Dionisio" w:date="2016-05-14T21:38:00Z">
        <w:r w:rsidR="00D260BF">
          <w:rPr>
            <w:sz w:val="24"/>
            <w:szCs w:val="24"/>
          </w:rPr>
          <w:t>.</w:t>
        </w:r>
        <w:commentRangeEnd w:id="5"/>
        <w:r w:rsidR="00D260BF">
          <w:rPr>
            <w:rStyle w:val="CommentReference"/>
          </w:rPr>
          <w:commentReference w:id="5"/>
        </w:r>
      </w:ins>
      <w:ins w:id="11" w:author="John David N. Dionisio" w:date="2016-05-14T21:34:00Z">
        <w:r w:rsidR="00D260BF">
          <w:rPr>
            <w:sz w:val="24"/>
            <w:szCs w:val="24"/>
          </w:rPr>
          <w:t xml:space="preserve">  </w:t>
        </w:r>
      </w:ins>
      <w:proofErr w:type="gramStart"/>
      <w:r w:rsidR="004A56ED">
        <w:rPr>
          <w:rFonts w:cs="Times New Roman"/>
          <w:sz w:val="24"/>
          <w:szCs w:val="24"/>
        </w:rPr>
        <w:t>Thus</w:t>
      </w:r>
      <w:proofErr w:type="gramEnd"/>
      <w:r w:rsidR="004A56ED">
        <w:rPr>
          <w:rFonts w:cs="Times New Roman"/>
          <w:sz w:val="24"/>
          <w:szCs w:val="24"/>
        </w:rPr>
        <w:t xml:space="preserve">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w:t>
      </w:r>
      <w:proofErr w:type="spellStart"/>
      <w:r w:rsidR="00655618">
        <w:rPr>
          <w:sz w:val="24"/>
          <w:szCs w:val="24"/>
        </w:rPr>
        <w:t>xlsx</w:t>
      </w:r>
      <w:proofErr w:type="spellEnd"/>
      <w:r w:rsidR="00655618">
        <w:rPr>
          <w:sz w:val="24"/>
          <w:szCs w:val="24"/>
        </w:rPr>
        <w:t>)</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lastRenderedPageBreak/>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contained within a worksheet named “network” or “</w:t>
      </w:r>
      <w:proofErr w:type="spellStart"/>
      <w:r w:rsidR="00AD1F5D">
        <w:rPr>
          <w:sz w:val="24"/>
          <w:szCs w:val="24"/>
        </w:rPr>
        <w:t>network_optimized_weights</w:t>
      </w:r>
      <w:proofErr w:type="spellEnd"/>
      <w:r w:rsidR="00AD1F5D">
        <w:rPr>
          <w:sz w:val="24"/>
          <w:szCs w:val="24"/>
        </w:rPr>
        <w:t xml:space="preserve">” </w:t>
      </w:r>
      <w:r w:rsidRPr="009A5826">
        <w:rPr>
          <w:sz w:val="24"/>
          <w:szCs w:val="24"/>
        </w:rPr>
        <w:t>in</w:t>
      </w:r>
      <w:r>
        <w:rPr>
          <w:sz w:val="24"/>
          <w:szCs w:val="24"/>
        </w:rPr>
        <w:t xml:space="preserve"> </w:t>
      </w:r>
      <w:r w:rsidR="00AD1F5D">
        <w:rPr>
          <w:sz w:val="24"/>
          <w:szCs w:val="24"/>
        </w:rPr>
        <w:t>a Microsoft Excel workbook</w:t>
      </w:r>
      <w:r>
        <w:rPr>
          <w:sz w:val="24"/>
          <w:szCs w:val="24"/>
        </w:rPr>
        <w:t xml:space="preserve"> (.</w:t>
      </w:r>
      <w:proofErr w:type="spellStart"/>
      <w:r>
        <w:rPr>
          <w:sz w:val="24"/>
          <w:szCs w:val="24"/>
        </w:rPr>
        <w:t>xlsx</w:t>
      </w:r>
      <w:proofErr w:type="spellEnd"/>
      <w:r>
        <w:rPr>
          <w:sz w:val="24"/>
          <w:szCs w:val="24"/>
        </w:rPr>
        <w:t>).  It was designed to accept workbooks seamlessly from the</w:t>
      </w:r>
      <w:r w:rsidRPr="009A5826">
        <w:rPr>
          <w:sz w:val="24"/>
          <w:szCs w:val="24"/>
        </w:rPr>
        <w:t xml:space="preserve"> </w:t>
      </w:r>
      <w:r w:rsidR="00B64634">
        <w:rPr>
          <w:sz w:val="24"/>
          <w:szCs w:val="24"/>
        </w:rPr>
        <w:t xml:space="preserve">MATLAB gene regulatory </w:t>
      </w:r>
      <w:proofErr w:type="gramStart"/>
      <w:r w:rsidR="00B64634">
        <w:rPr>
          <w:sz w:val="24"/>
          <w:szCs w:val="24"/>
        </w:rPr>
        <w:t>network modeling</w:t>
      </w:r>
      <w:proofErr w:type="gramEnd"/>
      <w:r w:rsidR="00B64634">
        <w:rPr>
          <w:sz w:val="24"/>
          <w:szCs w:val="24"/>
        </w:rPr>
        <w:t xml:space="preserve">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lastRenderedPageBreak/>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lastRenderedPageBreak/>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2533D30B"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FD7CCA">
        <w:rPr>
          <w:sz w:val="24"/>
          <w:szCs w:val="24"/>
        </w:rPr>
        <w:t xml:space="preserve"> </w:t>
      </w:r>
      <w:ins w:id="12" w:author="John David N. Dionisio" w:date="2016-05-14T21:23:00Z">
        <w:r w:rsidR="00037584">
          <w:rPr>
            <w:sz w:val="24"/>
            <w:szCs w:val="24"/>
          </w:rPr>
          <w:t xml:space="preserve"> </w:t>
        </w:r>
      </w:ins>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workbook (.</w:t>
      </w:r>
      <w:proofErr w:type="spellStart"/>
      <w:r w:rsidR="00CA56E1">
        <w:rPr>
          <w:sz w:val="24"/>
          <w:szCs w:val="24"/>
        </w:rPr>
        <w:t>xlsx</w:t>
      </w:r>
      <w:proofErr w:type="spellEnd"/>
      <w:r w:rsidR="00CA56E1">
        <w:rPr>
          <w:sz w:val="24"/>
          <w:szCs w:val="24"/>
        </w:rPr>
        <w:t xml:space="preserve">) file </w:t>
      </w:r>
      <w:r w:rsidR="00B859A3">
        <w:rPr>
          <w:sz w:val="24"/>
          <w:szCs w:val="24"/>
        </w:rPr>
        <w:t xml:space="preserve">via a POST request </w:t>
      </w:r>
      <w:r w:rsidR="00FD7CCA">
        <w:rPr>
          <w:sz w:val="24"/>
          <w:szCs w:val="24"/>
        </w:rPr>
        <w:t>and converts it into a corresponding JSON (JavaScript Object Notation) representation</w:t>
      </w:r>
      <w:ins w:id="13" w:author="John David N. Dionisio" w:date="2016-05-14T21:23:00Z">
        <w:r w:rsidR="00037584">
          <w:rPr>
            <w:sz w:val="24"/>
            <w:szCs w:val="24"/>
          </w:rPr>
          <w:t xml:space="preserve">.  Conversion is accomplished by first </w:t>
        </w:r>
      </w:ins>
      <w:ins w:id="14" w:author="John David N. Dionisio" w:date="2016-05-14T21:24:00Z">
        <w:r w:rsidR="00037584">
          <w:rPr>
            <w:sz w:val="24"/>
            <w:szCs w:val="24"/>
          </w:rPr>
          <w:t>parsing</w:t>
        </w:r>
      </w:ins>
      <w:ins w:id="15" w:author="John David N. Dionisio" w:date="2016-05-14T21:23:00Z">
        <w:r w:rsidR="00037584">
          <w:rPr>
            <w:sz w:val="24"/>
            <w:szCs w:val="24"/>
          </w:rPr>
          <w:t xml:space="preserve"> </w:t>
        </w:r>
        <w:proofErr w:type="gramStart"/>
        <w:r w:rsidR="00037584">
          <w:rPr>
            <w:sz w:val="24"/>
            <w:szCs w:val="24"/>
          </w:rPr>
          <w:t>the .</w:t>
        </w:r>
        <w:proofErr w:type="spellStart"/>
        <w:r w:rsidR="00037584">
          <w:rPr>
            <w:sz w:val="24"/>
            <w:szCs w:val="24"/>
          </w:rPr>
          <w:t>xlsx</w:t>
        </w:r>
        <w:proofErr w:type="spellEnd"/>
        <w:proofErr w:type="gramEnd"/>
        <w:r w:rsidR="00037584">
          <w:rPr>
            <w:sz w:val="24"/>
            <w:szCs w:val="24"/>
          </w:rPr>
          <w:t xml:space="preserve"> file using the node-</w:t>
        </w:r>
        <w:proofErr w:type="spellStart"/>
        <w:r w:rsidR="00037584">
          <w:rPr>
            <w:sz w:val="24"/>
            <w:szCs w:val="24"/>
          </w:rPr>
          <w:t>xlsx</w:t>
        </w:r>
        <w:proofErr w:type="spellEnd"/>
        <w:r w:rsidR="00037584">
          <w:rPr>
            <w:sz w:val="24"/>
            <w:szCs w:val="24"/>
          </w:rPr>
          <w:t xml:space="preserve"> library (</w:t>
        </w:r>
      </w:ins>
      <w:ins w:id="16" w:author="John David N. Dionisio" w:date="2016-05-14T21:26:00Z">
        <w:r w:rsidR="00037584" w:rsidRPr="00E127F8">
          <w:rPr>
            <w:i/>
            <w:sz w:val="24"/>
            <w:szCs w:val="24"/>
            <w:highlight w:val="yellow"/>
            <w:rPrChange w:id="17" w:author="John David N. Dionisio" w:date="2016-05-14T21:30:00Z">
              <w:rPr>
                <w:sz w:val="24"/>
                <w:szCs w:val="24"/>
              </w:rPr>
            </w:rPrChange>
          </w:rPr>
          <w:t>https://github.com/mgcrea/node-xlsx</w:t>
        </w:r>
      </w:ins>
      <w:ins w:id="18" w:author="John David N. Dionisio" w:date="2016-05-14T21:23:00Z">
        <w:r w:rsidR="00037584">
          <w:rPr>
            <w:sz w:val="24"/>
            <w:szCs w:val="24"/>
          </w:rPr>
          <w:t>)</w:t>
        </w:r>
      </w:ins>
      <w:ins w:id="19" w:author="John David N. Dionisio" w:date="2016-05-14T21:24:00Z">
        <w:r w:rsidR="00037584">
          <w:rPr>
            <w:sz w:val="24"/>
            <w:szCs w:val="24"/>
          </w:rPr>
          <w:t xml:space="preserve"> then mapping the translated worksheet cells into JSON.</w:t>
        </w:r>
      </w:ins>
      <w:r w:rsidR="00992B08">
        <w:rPr>
          <w:sz w:val="24"/>
          <w:szCs w:val="24"/>
        </w:rPr>
        <w:t xml:space="preserve"> </w:t>
      </w:r>
      <w:del w:id="20" w:author="John David N. Dionisio" w:date="2016-05-14T21:25:00Z">
        <w:r w:rsidR="00992B08" w:rsidRPr="00992B08" w:rsidDel="00037584">
          <w:rPr>
            <w:sz w:val="24"/>
            <w:szCs w:val="24"/>
            <w:highlight w:val="cyan"/>
          </w:rPr>
          <w:delText>[@dondi, do you want to mention node-xlsx here?]</w:delText>
        </w:r>
        <w:r w:rsidR="00FD7CCA" w:rsidDel="00037584">
          <w:rPr>
            <w:sz w:val="24"/>
            <w:szCs w:val="24"/>
          </w:rPr>
          <w:delText xml:space="preserve">. </w:delText>
        </w:r>
      </w:del>
      <w:ins w:id="21" w:author="John David N. Dionisio" w:date="2016-05-14T21:25:00Z">
        <w:r w:rsidR="00037584">
          <w:rPr>
            <w:sz w:val="24"/>
            <w:szCs w:val="24"/>
          </w:rPr>
          <w:t xml:space="preserve"> </w:t>
        </w:r>
      </w:ins>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proofErr w:type="spellStart"/>
      <w:r w:rsidR="005D70C3" w:rsidRPr="005D70C3">
        <w:rPr>
          <w:i/>
          <w:sz w:val="24"/>
          <w:szCs w:val="24"/>
        </w:rPr>
        <w:t>iframe</w:t>
      </w:r>
      <w:proofErr w:type="spellEnd"/>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lastRenderedPageBreak/>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2">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5C818B9D"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del w:id="22" w:author="John David N. Dionisio" w:date="2016-05-14T21:30:00Z">
        <w:r w:rsidR="00F62822" w:rsidDel="007F553C">
          <w:rPr>
            <w:sz w:val="24"/>
            <w:szCs w:val="24"/>
          </w:rPr>
          <w:delText xml:space="preserve"> [</w:delText>
        </w:r>
        <w:r w:rsidR="00F62822" w:rsidRPr="00F62822" w:rsidDel="007F553C">
          <w:rPr>
            <w:sz w:val="24"/>
            <w:szCs w:val="24"/>
            <w:highlight w:val="cyan"/>
          </w:rPr>
          <w:delText>@dondi, do w</w:delText>
        </w:r>
        <w:r w:rsidR="002E0102" w:rsidDel="007F553C">
          <w:rPr>
            <w:sz w:val="24"/>
            <w:szCs w:val="24"/>
            <w:highlight w:val="cyan"/>
          </w:rPr>
          <w:delText>e want to say Excel workbook in this figure</w:delText>
        </w:r>
        <w:r w:rsidR="00F62822" w:rsidRPr="00F62822" w:rsidDel="007F553C">
          <w:rPr>
            <w:sz w:val="24"/>
            <w:szCs w:val="24"/>
            <w:highlight w:val="cyan"/>
          </w:rPr>
          <w:delText xml:space="preserve"> instead of spreadsheet?</w:delText>
        </w:r>
        <w:r w:rsidR="00F62822" w:rsidDel="007F553C">
          <w:rPr>
            <w:sz w:val="24"/>
            <w:szCs w:val="24"/>
          </w:rPr>
          <w:delText>]</w:delText>
        </w:r>
      </w:del>
    </w:p>
    <w:p w14:paraId="7532D584" w14:textId="4FDF5729" w:rsidR="00435733" w:rsidRPr="00257237" w:rsidRDefault="00435733" w:rsidP="009F7917">
      <w:pPr>
        <w:spacing w:before="240" w:after="240" w:line="480" w:lineRule="auto"/>
        <w:ind w:firstLine="720"/>
        <w:rPr>
          <w:sz w:val="24"/>
          <w:szCs w:val="24"/>
        </w:rPr>
      </w:pPr>
      <w:r>
        <w:rPr>
          <w:sz w:val="24"/>
          <w:szCs w:val="24"/>
        </w:rPr>
        <w:t>GRNsight is an open source project and is itself built using other open source software. Server-side components are implemented with Node.js and the Express framework (</w:t>
      </w:r>
      <w:r w:rsidRPr="00E460C0">
        <w:rPr>
          <w:sz w:val="24"/>
          <w:szCs w:val="24"/>
          <w:highlight w:val="yellow"/>
        </w:rPr>
        <w:t>Brown 2014</w:t>
      </w:r>
      <w:r>
        <w:rPr>
          <w:sz w:val="24"/>
          <w:szCs w:val="24"/>
        </w:rPr>
        <w:t xml:space="preserve">). </w:t>
      </w:r>
      <w:proofErr w:type="gramStart"/>
      <w:r>
        <w:rPr>
          <w:sz w:val="24"/>
          <w:szCs w:val="24"/>
        </w:rPr>
        <w:t>Graph visualization is facilitated by</w:t>
      </w:r>
      <w:r w:rsidR="002A10C5">
        <w:rPr>
          <w:sz w:val="24"/>
          <w:szCs w:val="24"/>
        </w:rPr>
        <w:t xml:space="preserve"> the Data-Driven Documents </w:t>
      </w:r>
      <w:r>
        <w:rPr>
          <w:sz w:val="24"/>
          <w:szCs w:val="24"/>
        </w:rPr>
        <w:t>JavaScript library</w:t>
      </w:r>
      <w:proofErr w:type="gramEnd"/>
      <w:r>
        <w:rPr>
          <w:sz w:val="24"/>
          <w:szCs w:val="24"/>
        </w:rPr>
        <w:t xml:space="preserve"> </w:t>
      </w:r>
      <w:r w:rsidR="002A10C5">
        <w:rPr>
          <w:sz w:val="24"/>
          <w:szCs w:val="24"/>
        </w:rPr>
        <w:t xml:space="preserve">(D3.js; </w:t>
      </w:r>
      <w:proofErr w:type="spellStart"/>
      <w:r w:rsidRPr="00E460C0">
        <w:rPr>
          <w:rFonts w:eastAsia="Times New Roman" w:cs="Times New Roman"/>
          <w:sz w:val="24"/>
          <w:szCs w:val="24"/>
          <w:highlight w:val="yellow"/>
        </w:rPr>
        <w:t>Bostock</w:t>
      </w:r>
      <w:proofErr w:type="spellEnd"/>
      <w:r w:rsidRPr="00E460C0">
        <w:rPr>
          <w:rFonts w:eastAsia="Times New Roman" w:cs="Times New Roman"/>
          <w:sz w:val="24"/>
          <w:szCs w:val="24"/>
          <w:highlight w:val="yellow"/>
        </w:rPr>
        <w:t xml:space="preserve">, </w:t>
      </w:r>
      <w:proofErr w:type="spellStart"/>
      <w:r w:rsidRPr="00E460C0">
        <w:rPr>
          <w:rFonts w:eastAsia="Times New Roman" w:cs="Times New Roman"/>
          <w:sz w:val="24"/>
          <w:szCs w:val="24"/>
          <w:highlight w:val="yellow"/>
        </w:rPr>
        <w:t>Ogievetsky</w:t>
      </w:r>
      <w:proofErr w:type="spellEnd"/>
      <w:r w:rsidRPr="00E460C0">
        <w:rPr>
          <w:rFonts w:eastAsia="Times New Roman" w:cs="Times New Roman"/>
          <w:sz w:val="24"/>
          <w:szCs w:val="24"/>
          <w:highlight w:val="yellow"/>
        </w:rPr>
        <w:t xml:space="preserve">, and </w:t>
      </w:r>
      <w:proofErr w:type="spellStart"/>
      <w:r w:rsidRPr="00E460C0">
        <w:rPr>
          <w:rFonts w:eastAsia="Times New Roman" w:cs="Times New Roman"/>
          <w:sz w:val="24"/>
          <w:szCs w:val="24"/>
          <w:highlight w:val="yellow"/>
        </w:rPr>
        <w:t>Heer</w:t>
      </w:r>
      <w:proofErr w:type="spellEnd"/>
      <w:r w:rsidRPr="00E460C0">
        <w:rPr>
          <w:rFonts w:eastAsia="Times New Roman" w:cs="Times New Roman"/>
          <w:sz w:val="24"/>
          <w:szCs w:val="24"/>
          <w:highlight w:val="yellow"/>
        </w:rPr>
        <w:t>, 2011</w:t>
      </w:r>
      <w:r>
        <w:rPr>
          <w:sz w:val="24"/>
          <w:szCs w:val="24"/>
        </w:rPr>
        <w:t>).</w:t>
      </w:r>
      <w:ins w:id="23" w:author="John David N. Dionisio" w:date="2016-05-14T21:31:00Z">
        <w:r w:rsidR="00E127F8">
          <w:rPr>
            <w:sz w:val="24"/>
            <w:szCs w:val="24"/>
          </w:rPr>
          <w:t xml:space="preserve"> </w:t>
        </w:r>
      </w:ins>
      <w:r w:rsidR="001F3578">
        <w:rPr>
          <w:sz w:val="24"/>
          <w:szCs w:val="24"/>
        </w:rPr>
        <w:t xml:space="preserve"> D3</w:t>
      </w:r>
      <w:r w:rsidR="00F02503">
        <w:rPr>
          <w:sz w:val="24"/>
          <w:szCs w:val="24"/>
        </w:rPr>
        <w:t>.js</w:t>
      </w:r>
      <w:r w:rsidR="001F3578">
        <w:rPr>
          <w:sz w:val="24"/>
          <w:szCs w:val="24"/>
        </w:rPr>
        <w:t xml:space="preserve"> provides </w:t>
      </w:r>
      <w:r w:rsidR="00257237">
        <w:rPr>
          <w:sz w:val="24"/>
          <w:szCs w:val="24"/>
        </w:rPr>
        <w:t xml:space="preserve">data mapping and layout </w:t>
      </w:r>
      <w:proofErr w:type="gramStart"/>
      <w:r w:rsidR="00257237">
        <w:rPr>
          <w:sz w:val="24"/>
          <w:szCs w:val="24"/>
        </w:rPr>
        <w:t xml:space="preserve">routines </w:t>
      </w:r>
      <w:r w:rsidR="001F3578">
        <w:rPr>
          <w:sz w:val="24"/>
          <w:szCs w:val="24"/>
        </w:rPr>
        <w:t>which</w:t>
      </w:r>
      <w:proofErr w:type="gramEnd"/>
      <w:r w:rsidR="001F3578">
        <w:rPr>
          <w:sz w:val="24"/>
          <w:szCs w:val="24"/>
        </w:rPr>
        <w:t xml:space="preserve">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ins w:id="24" w:author="John David N. Dionisio" w:date="2016-05-14T21:31:00Z">
        <w:r w:rsidR="00E127F8">
          <w:rPr>
            <w:sz w:val="24"/>
            <w:szCs w:val="24"/>
          </w:rPr>
          <w:t xml:space="preserve"> </w:t>
        </w:r>
      </w:ins>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ins w:id="25" w:author="John David N. Dionisio" w:date="2016-05-14T21:31:00Z">
        <w:r w:rsidR="00D44920">
          <w:rPr>
            <w:sz w:val="24"/>
            <w:szCs w:val="24"/>
          </w:rPr>
          <w:t xml:space="preserve"> </w:t>
        </w:r>
      </w:ins>
      <w:r w:rsidR="001E4822">
        <w:rPr>
          <w:sz w:val="24"/>
          <w:szCs w:val="24"/>
        </w:rPr>
        <w:t xml:space="preserve">The user can then drag the rectangles to improve the graph’s layout. </w:t>
      </w:r>
      <w:r w:rsidR="00F02503">
        <w:rPr>
          <w:sz w:val="24"/>
          <w:szCs w:val="24"/>
        </w:rPr>
        <w:t xml:space="preserve">Customizations to the graph display are described further below.  </w:t>
      </w:r>
      <w:r w:rsidR="004B410C" w:rsidRPr="00AD676D">
        <w:rPr>
          <w:sz w:val="24"/>
          <w:szCs w:val="24"/>
          <w:highlight w:val="cyan"/>
        </w:rPr>
        <w:t>While Cytoscape</w:t>
      </w:r>
      <w:r w:rsidR="00AD676D" w:rsidRPr="00AD676D">
        <w:rPr>
          <w:sz w:val="24"/>
          <w:szCs w:val="24"/>
          <w:highlight w:val="cyan"/>
        </w:rPr>
        <w:t>.js</w:t>
      </w:r>
      <w:r w:rsidR="004B410C" w:rsidRPr="00AD676D">
        <w:rPr>
          <w:sz w:val="24"/>
          <w:szCs w:val="24"/>
          <w:highlight w:val="cyan"/>
        </w:rPr>
        <w:t xml:space="preserve"> (</w:t>
      </w:r>
      <w:r w:rsidR="00AD676D" w:rsidRPr="00AD676D">
        <w:rPr>
          <w:sz w:val="24"/>
          <w:szCs w:val="24"/>
          <w:highlight w:val="cyan"/>
        </w:rPr>
        <w:t xml:space="preserve">Franz et al., 2016) is also an open source network visualization engine, we chose to build GRNsight with D3.js because of the future possibility of implementing other D3.js visualizations and because of the </w:t>
      </w:r>
      <w:r w:rsidR="00AD676D">
        <w:rPr>
          <w:sz w:val="24"/>
          <w:szCs w:val="24"/>
          <w:highlight w:val="cyan"/>
        </w:rPr>
        <w:t>prior familiarity with the D3.js library by one of</w:t>
      </w:r>
      <w:r w:rsidR="00AD676D" w:rsidRPr="00AD676D">
        <w:rPr>
          <w:sz w:val="24"/>
          <w:szCs w:val="24"/>
          <w:highlight w:val="cyan"/>
        </w:rPr>
        <w:t xml:space="preserve"> the co-authors.</w:t>
      </w:r>
      <w:r w:rsidR="00AD676D">
        <w:rPr>
          <w:sz w:val="24"/>
          <w:szCs w:val="24"/>
        </w:rPr>
        <w:t xml:space="preserve"> </w:t>
      </w:r>
      <w:r w:rsidR="00AD676D" w:rsidRPr="00AD676D">
        <w:rPr>
          <w:sz w:val="24"/>
          <w:szCs w:val="24"/>
          <w:highlight w:val="cyan"/>
        </w:rPr>
        <w:t>[</w:t>
      </w:r>
      <w:commentRangeStart w:id="26"/>
      <w:r w:rsidR="00AD676D" w:rsidRPr="00AD676D">
        <w:rPr>
          <w:sz w:val="24"/>
          <w:szCs w:val="24"/>
          <w:highlight w:val="cyan"/>
        </w:rPr>
        <w:t>@</w:t>
      </w:r>
      <w:proofErr w:type="spellStart"/>
      <w:proofErr w:type="gramStart"/>
      <w:r w:rsidR="00AD676D" w:rsidRPr="00AD676D">
        <w:rPr>
          <w:sz w:val="24"/>
          <w:szCs w:val="24"/>
          <w:highlight w:val="cyan"/>
        </w:rPr>
        <w:t>dondi</w:t>
      </w:r>
      <w:proofErr w:type="spellEnd"/>
      <w:proofErr w:type="gramEnd"/>
      <w:r w:rsidR="00AD676D" w:rsidRPr="00AD676D">
        <w:rPr>
          <w:sz w:val="24"/>
          <w:szCs w:val="24"/>
          <w:highlight w:val="cyan"/>
        </w:rPr>
        <w:t xml:space="preserve">, I think we need some type of statement about this </w:t>
      </w:r>
      <w:r w:rsidR="00AD676D" w:rsidRPr="00AD676D">
        <w:rPr>
          <w:sz w:val="24"/>
          <w:szCs w:val="24"/>
          <w:highlight w:val="cyan"/>
        </w:rPr>
        <w:lastRenderedPageBreak/>
        <w:t xml:space="preserve">somewhere in the paper to pre-emptively address the “why not </w:t>
      </w:r>
      <w:proofErr w:type="spellStart"/>
      <w:r w:rsidR="00AD676D" w:rsidRPr="00AD676D">
        <w:rPr>
          <w:sz w:val="24"/>
          <w:szCs w:val="24"/>
          <w:highlight w:val="cyan"/>
        </w:rPr>
        <w:t>Cytoscape</w:t>
      </w:r>
      <w:proofErr w:type="spellEnd"/>
      <w:r w:rsidR="00AD676D" w:rsidRPr="00AD676D">
        <w:rPr>
          <w:sz w:val="24"/>
          <w:szCs w:val="24"/>
          <w:highlight w:val="cyan"/>
        </w:rPr>
        <w:t>?” questions of potential reviewers.  Please edit as you see fit.</w:t>
      </w:r>
      <w:commentRangeEnd w:id="26"/>
      <w:r w:rsidR="00D260BF">
        <w:rPr>
          <w:rStyle w:val="CommentReference"/>
        </w:rPr>
        <w:commentReference w:id="26"/>
      </w:r>
      <w:r w:rsidR="00AD676D" w:rsidRPr="00AD676D">
        <w:rPr>
          <w:sz w:val="24"/>
          <w:szCs w:val="24"/>
          <w:highlight w:val="cyan"/>
        </w:rPr>
        <w:t>]</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proofErr w:type="spellStart"/>
      <w:r w:rsidRPr="00A4086B">
        <w:rPr>
          <w:sz w:val="24"/>
          <w:szCs w:val="24"/>
        </w:rPr>
        <w:t>GRNsight’s</w:t>
      </w:r>
      <w:proofErr w:type="spellEnd"/>
      <w:r w:rsidRPr="00A4086B">
        <w:rPr>
          <w:sz w:val="24"/>
          <w:szCs w:val="24"/>
        </w:rPr>
        <w:t xml:space="preserve"> diagrams are based on D3.js’s force graph layout algorithm</w:t>
      </w:r>
      <w:r w:rsidR="001E4822">
        <w:rPr>
          <w:sz w:val="24"/>
          <w:szCs w:val="24"/>
        </w:rPr>
        <w:t xml:space="preserve"> (</w:t>
      </w:r>
      <w:proofErr w:type="spellStart"/>
      <w:r w:rsidR="001E4822" w:rsidRPr="00E460C0">
        <w:rPr>
          <w:rFonts w:eastAsia="Times New Roman" w:cs="Times New Roman"/>
          <w:sz w:val="24"/>
          <w:szCs w:val="24"/>
          <w:highlight w:val="yellow"/>
        </w:rPr>
        <w:t>Bostock</w:t>
      </w:r>
      <w:proofErr w:type="spellEnd"/>
      <w:r w:rsidR="001E4822" w:rsidRPr="00E460C0">
        <w:rPr>
          <w:rFonts w:eastAsia="Times New Roman" w:cs="Times New Roman"/>
          <w:sz w:val="24"/>
          <w:szCs w:val="24"/>
          <w:highlight w:val="yellow"/>
        </w:rPr>
        <w:t xml:space="preserve">, </w:t>
      </w:r>
      <w:proofErr w:type="spellStart"/>
      <w:r w:rsidR="001E4822" w:rsidRPr="00E460C0">
        <w:rPr>
          <w:rFonts w:eastAsia="Times New Roman" w:cs="Times New Roman"/>
          <w:sz w:val="24"/>
          <w:szCs w:val="24"/>
          <w:highlight w:val="yellow"/>
        </w:rPr>
        <w:t>Ogievetsky</w:t>
      </w:r>
      <w:proofErr w:type="spellEnd"/>
      <w:r w:rsidR="001E4822" w:rsidRPr="00E460C0">
        <w:rPr>
          <w:rFonts w:eastAsia="Times New Roman" w:cs="Times New Roman"/>
          <w:sz w:val="24"/>
          <w:szCs w:val="24"/>
          <w:highlight w:val="yellow"/>
        </w:rPr>
        <w:t xml:space="preserve">, and </w:t>
      </w:r>
      <w:proofErr w:type="spellStart"/>
      <w:r w:rsidR="001E4822" w:rsidRPr="00E460C0">
        <w:rPr>
          <w:rFonts w:eastAsia="Times New Roman" w:cs="Times New Roman"/>
          <w:sz w:val="24"/>
          <w:szCs w:val="24"/>
          <w:highlight w:val="yellow"/>
        </w:rPr>
        <w:t>Heer</w:t>
      </w:r>
      <w:proofErr w:type="spellEnd"/>
      <w:r w:rsidR="001E4822" w:rsidRPr="00E460C0">
        <w:rPr>
          <w:rFonts w:eastAsia="Times New Roman" w:cs="Times New Roman"/>
          <w:sz w:val="24"/>
          <w:szCs w:val="24"/>
          <w:highlight w:val="yellow"/>
        </w:rPr>
        <w:t>, 2011</w:t>
      </w:r>
      <w:r w:rsidR="001E4822">
        <w:rPr>
          <w:sz w:val="24"/>
          <w:szCs w:val="24"/>
        </w:rPr>
        <w:t>)</w:t>
      </w:r>
      <w:r w:rsidRPr="00A4086B">
        <w:rPr>
          <w:sz w:val="24"/>
          <w:szCs w:val="24"/>
        </w:rPr>
        <w:t>, which was then extensively customized to support the specific needs of</w:t>
      </w:r>
      <w:r w:rsidR="00BA6405">
        <w:rPr>
          <w:sz w:val="24"/>
          <w:szCs w:val="24"/>
        </w:rPr>
        <w:t xml:space="preserve"> biologists for</w:t>
      </w:r>
      <w:r w:rsidRPr="00A4086B">
        <w:rPr>
          <w:sz w:val="24"/>
          <w:szCs w:val="24"/>
        </w:rPr>
        <w:t xml:space="preserve"> GRN visualization. </w:t>
      </w:r>
      <w:ins w:id="27" w:author="John David N. Dionisio" w:date="2016-05-14T21:40:00Z">
        <w:r w:rsidR="00871DAD">
          <w:rPr>
            <w:sz w:val="24"/>
            <w:szCs w:val="24"/>
          </w:rPr>
          <w:t xml:space="preserve"> </w:t>
        </w:r>
      </w:ins>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5F55FD79"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w:t>
      </w:r>
      <w:proofErr w:type="gramStart"/>
      <w:r>
        <w:rPr>
          <w:sz w:val="24"/>
          <w:szCs w:val="24"/>
        </w:rPr>
        <w:t>straight line</w:t>
      </w:r>
      <w:proofErr w:type="gramEnd"/>
      <w:r>
        <w:rPr>
          <w:sz w:val="24"/>
          <w:szCs w:val="24"/>
        </w:rPr>
        <w:t xml:space="preserv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add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and magnitude of the weight parameter.</w:t>
      </w:r>
      <w:r w:rsidRPr="00A4086B">
        <w:rPr>
          <w:sz w:val="24"/>
          <w:szCs w:val="24"/>
        </w:rPr>
        <w:t xml:space="preserve">  </w:t>
      </w:r>
      <w:r w:rsidR="009D0CDF">
        <w:rPr>
          <w:sz w:val="24"/>
          <w:szCs w:val="24"/>
        </w:rPr>
        <w:t>As is expected in biological pathway diagrams</w:t>
      </w:r>
      <w:r w:rsidR="001A7A8B">
        <w:rPr>
          <w:sz w:val="24"/>
          <w:szCs w:val="24"/>
        </w:rPr>
        <w:t xml:space="preserve"> (</w:t>
      </w:r>
      <w:proofErr w:type="spellStart"/>
      <w:r w:rsidR="001A7A8B" w:rsidRPr="001A7A8B">
        <w:rPr>
          <w:sz w:val="24"/>
          <w:szCs w:val="24"/>
          <w:highlight w:val="yellow"/>
        </w:rPr>
        <w:t>Gostner</w:t>
      </w:r>
      <w:proofErr w:type="spellEnd"/>
      <w:r w:rsidR="001A7A8B" w:rsidRPr="001A7A8B">
        <w:rPr>
          <w:sz w:val="24"/>
          <w:szCs w:val="24"/>
          <w:highlight w:val="yellow"/>
        </w:rPr>
        <w:t xml:space="preserve"> et al., 2014</w:t>
      </w:r>
      <w:r w:rsidR="001A7A8B">
        <w:rPr>
          <w:sz w:val="24"/>
          <w:szCs w:val="24"/>
        </w:rPr>
        <w:t>)</w:t>
      </w:r>
      <w:r w:rsidR="009D0CDF">
        <w:rPr>
          <w:sz w:val="24"/>
          <w:szCs w:val="24"/>
        </w:rPr>
        <w:t xml:space="preserve">, </w:t>
      </w:r>
      <w:proofErr w:type="gramStart"/>
      <w:r w:rsidR="009D0CDF">
        <w:rPr>
          <w:sz w:val="24"/>
          <w:szCs w:val="24"/>
        </w:rPr>
        <w:t>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proofErr w:type="gramEnd"/>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values by the absolute value of the maximum weight in the </w:t>
      </w:r>
      <w:r w:rsidR="00A10456">
        <w:rPr>
          <w:sz w:val="24"/>
          <w:szCs w:val="24"/>
        </w:rPr>
        <w:t xml:space="preserve">adjacency </w:t>
      </w:r>
      <w:r w:rsidR="0078020C" w:rsidRPr="0078020C">
        <w:rPr>
          <w:sz w:val="24"/>
          <w:szCs w:val="24"/>
        </w:rPr>
        <w:t xml:space="preserve">matrix to normalize all the values to </w:t>
      </w:r>
      <w:r w:rsidR="0078020C" w:rsidRPr="0078020C">
        <w:rPr>
          <w:sz w:val="24"/>
          <w:szCs w:val="24"/>
        </w:rPr>
        <w:lastRenderedPageBreak/>
        <w:t xml:space="preserve">between zero and 1. </w:t>
      </w:r>
      <w:ins w:id="28" w:author="John David N. Dionisio" w:date="2016-05-14T21:40:00Z">
        <w:r w:rsidR="00871DAD">
          <w:rPr>
            <w:sz w:val="24"/>
            <w:szCs w:val="24"/>
          </w:rPr>
          <w:t xml:space="preserve"> </w:t>
        </w:r>
      </w:ins>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 xml:space="preserve">When a user </w:t>
      </w:r>
      <w:proofErr w:type="spellStart"/>
      <w:r w:rsidR="0078020C" w:rsidRPr="00A4086B">
        <w:rPr>
          <w:sz w:val="24"/>
          <w:szCs w:val="24"/>
        </w:rPr>
        <w:t>mouses</w:t>
      </w:r>
      <w:proofErr w:type="spellEnd"/>
      <w:r w:rsidR="0078020C" w:rsidRPr="00A4086B">
        <w:rPr>
          <w:sz w:val="24"/>
          <w:szCs w:val="24"/>
        </w:rPr>
        <w:t xml:space="preserve">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58C8FFC8"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Design decisions for the user interface were driven by applicable interaction design guidelines and principles (</w:t>
      </w:r>
      <w:r w:rsidR="00F2081F" w:rsidRPr="007A59E3">
        <w:rPr>
          <w:sz w:val="24"/>
          <w:szCs w:val="24"/>
          <w:highlight w:val="yellow"/>
          <w:rPrChange w:id="29" w:author="John David N. Dionisio" w:date="2016-05-14T21:47:00Z">
            <w:rPr>
              <w:sz w:val="24"/>
              <w:szCs w:val="24"/>
              <w:highlight w:val="cyan"/>
            </w:rPr>
          </w:rPrChange>
        </w:rPr>
        <w:t xml:space="preserve">Nielsen 1993; </w:t>
      </w:r>
      <w:proofErr w:type="spellStart"/>
      <w:r w:rsidR="006801CB" w:rsidRPr="007A59E3">
        <w:rPr>
          <w:sz w:val="24"/>
          <w:szCs w:val="24"/>
          <w:highlight w:val="yellow"/>
          <w:rPrChange w:id="30" w:author="John David N. Dionisio" w:date="2016-05-14T21:47:00Z">
            <w:rPr>
              <w:sz w:val="24"/>
              <w:szCs w:val="24"/>
              <w:highlight w:val="cyan"/>
            </w:rPr>
          </w:rPrChange>
        </w:rPr>
        <w:t>Shneiderman</w:t>
      </w:r>
      <w:proofErr w:type="spellEnd"/>
      <w:r w:rsidR="0078160A" w:rsidRPr="007A59E3">
        <w:rPr>
          <w:sz w:val="24"/>
          <w:szCs w:val="24"/>
          <w:highlight w:val="yellow"/>
          <w:rPrChange w:id="31" w:author="John David N. Dionisio" w:date="2016-05-14T21:47:00Z">
            <w:rPr>
              <w:sz w:val="24"/>
              <w:szCs w:val="24"/>
              <w:highlight w:val="cyan"/>
            </w:rPr>
          </w:rPrChange>
        </w:rPr>
        <w:t xml:space="preserve"> et al.,</w:t>
      </w:r>
      <w:r w:rsidR="006801CB" w:rsidRPr="007A59E3">
        <w:rPr>
          <w:sz w:val="24"/>
          <w:szCs w:val="24"/>
          <w:highlight w:val="yellow"/>
          <w:rPrChange w:id="32" w:author="John David N. Dionisio" w:date="2016-05-14T21:47:00Z">
            <w:rPr>
              <w:sz w:val="24"/>
              <w:szCs w:val="24"/>
              <w:highlight w:val="cyan"/>
            </w:rPr>
          </w:rPrChange>
        </w:rPr>
        <w:t xml:space="preserve"> </w:t>
      </w:r>
      <w:del w:id="33" w:author="John David N. Dionisio" w:date="2016-05-14T21:47:00Z">
        <w:r w:rsidR="006801CB" w:rsidRPr="007A59E3" w:rsidDel="007A59E3">
          <w:rPr>
            <w:sz w:val="24"/>
            <w:szCs w:val="24"/>
            <w:highlight w:val="yellow"/>
            <w:rPrChange w:id="34" w:author="John David N. Dionisio" w:date="2016-05-14T21:47:00Z">
              <w:rPr>
                <w:sz w:val="24"/>
                <w:szCs w:val="24"/>
                <w:highlight w:val="cyan"/>
              </w:rPr>
            </w:rPrChange>
          </w:rPr>
          <w:delText>2</w:delText>
        </w:r>
        <w:r w:rsidR="003A4291" w:rsidRPr="007A59E3" w:rsidDel="007A59E3">
          <w:rPr>
            <w:sz w:val="24"/>
            <w:szCs w:val="24"/>
            <w:highlight w:val="yellow"/>
            <w:rPrChange w:id="35" w:author="John David N. Dionisio" w:date="2016-05-14T21:47:00Z">
              <w:rPr>
                <w:sz w:val="24"/>
                <w:szCs w:val="24"/>
                <w:highlight w:val="cyan"/>
              </w:rPr>
            </w:rPrChange>
          </w:rPr>
          <w:delText>010</w:delText>
        </w:r>
      </w:del>
      <w:ins w:id="36" w:author="John David N. Dionisio" w:date="2016-05-14T21:47:00Z">
        <w:r w:rsidR="007A59E3" w:rsidRPr="007A59E3">
          <w:rPr>
            <w:sz w:val="24"/>
            <w:szCs w:val="24"/>
            <w:highlight w:val="yellow"/>
            <w:rPrChange w:id="37" w:author="John David N. Dionisio" w:date="2016-05-14T21:47:00Z">
              <w:rPr>
                <w:sz w:val="24"/>
                <w:szCs w:val="24"/>
                <w:highlight w:val="cyan"/>
              </w:rPr>
            </w:rPrChange>
          </w:rPr>
          <w:t>2016</w:t>
        </w:r>
      </w:ins>
      <w:r w:rsidR="006801CB" w:rsidRPr="007A59E3">
        <w:rPr>
          <w:sz w:val="24"/>
          <w:szCs w:val="24"/>
          <w:highlight w:val="yellow"/>
          <w:rPrChange w:id="38" w:author="John David N. Dionisio" w:date="2016-05-14T21:47:00Z">
            <w:rPr>
              <w:sz w:val="24"/>
              <w:szCs w:val="24"/>
            </w:rPr>
          </w:rPrChange>
        </w:rPr>
        <w:t>; Norman 2013</w:t>
      </w:r>
      <w:r w:rsidR="00357C77">
        <w:rPr>
          <w:sz w:val="24"/>
          <w:szCs w:val="24"/>
        </w:rPr>
        <w:t>) in alignment 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lastRenderedPageBreak/>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3B20BE44"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requirements and issues on </w:t>
      </w:r>
      <w:proofErr w:type="spellStart"/>
      <w:r w:rsidRPr="00A4086B">
        <w:rPr>
          <w:sz w:val="24"/>
          <w:szCs w:val="24"/>
        </w:rPr>
        <w:t>GitHub</w:t>
      </w:r>
      <w:proofErr w:type="spellEnd"/>
      <w:r w:rsidRPr="00A4086B">
        <w:rPr>
          <w:sz w:val="24"/>
          <w:szCs w:val="24"/>
        </w:rPr>
        <w:t xml:space="preserve">. </w:t>
      </w:r>
      <w:r w:rsidR="00C004E1">
        <w:rPr>
          <w:sz w:val="24"/>
          <w:szCs w:val="24"/>
        </w:rPr>
        <w:t>We have</w:t>
      </w:r>
      <w:r w:rsidR="003314BA" w:rsidRPr="00A4086B">
        <w:rPr>
          <w:sz w:val="24"/>
          <w:szCs w:val="24"/>
        </w:rPr>
        <w:t xml:space="preserve"> implemented an exhaustive </w:t>
      </w:r>
      <w:proofErr w:type="gramStart"/>
      <w:r w:rsidR="003314BA" w:rsidRPr="00A4086B">
        <w:rPr>
          <w:sz w:val="24"/>
          <w:szCs w:val="24"/>
        </w:rPr>
        <w:t>unit testing</w:t>
      </w:r>
      <w:proofErr w:type="gramEnd"/>
      <w:r w:rsidR="003314BA" w:rsidRPr="00A4086B">
        <w:rPr>
          <w:sz w:val="24"/>
          <w:szCs w:val="24"/>
        </w:rPr>
        <w:t xml:space="preserve"> framework using Mocha </w:t>
      </w:r>
      <w:r w:rsidR="00D72403">
        <w:rPr>
          <w:sz w:val="24"/>
          <w:szCs w:val="24"/>
        </w:rPr>
        <w:t>(</w:t>
      </w:r>
      <w:r w:rsidR="00A057AA" w:rsidRPr="0079508E">
        <w:rPr>
          <w:i/>
          <w:sz w:val="24"/>
          <w:szCs w:val="24"/>
          <w:highlight w:val="yellow"/>
        </w:rPr>
        <w:t>https://mochajs.org</w:t>
      </w:r>
      <w:r w:rsidR="00D72403">
        <w:rPr>
          <w:sz w:val="24"/>
          <w:szCs w:val="24"/>
        </w:rPr>
        <w:t>)</w:t>
      </w:r>
      <w:r w:rsidR="005B5560">
        <w:rPr>
          <w:sz w:val="24"/>
          <w:szCs w:val="24"/>
        </w:rPr>
        <w:t xml:space="preserve"> </w:t>
      </w:r>
      <w:r w:rsidR="003314BA" w:rsidRPr="00A4086B">
        <w:rPr>
          <w:sz w:val="24"/>
          <w:szCs w:val="24"/>
        </w:rPr>
        <w:t>and the Chai assertion library</w:t>
      </w:r>
      <w:r w:rsidR="00D72403">
        <w:rPr>
          <w:sz w:val="24"/>
          <w:szCs w:val="24"/>
        </w:rPr>
        <w:t xml:space="preserve"> (</w:t>
      </w:r>
      <w:r w:rsidR="00A057AA" w:rsidRPr="0079508E">
        <w:rPr>
          <w:i/>
          <w:sz w:val="24"/>
          <w:szCs w:val="24"/>
          <w:highlight w:val="yellow"/>
        </w:rPr>
        <w:t>http://chaijs.com</w:t>
      </w:r>
      <w:r w:rsidR="00D72403">
        <w:rPr>
          <w:sz w:val="24"/>
          <w:szCs w:val="24"/>
        </w:rPr>
        <w:t>)</w:t>
      </w:r>
      <w:r w:rsidR="003314BA" w:rsidRPr="00A4086B">
        <w:rPr>
          <w:sz w:val="24"/>
          <w:szCs w:val="24"/>
        </w:rPr>
        <w:t xml:space="preserve"> to perform test-driven development where unit tests are written before new functionality is coded</w:t>
      </w:r>
      <w:r w:rsidR="00D72403">
        <w:rPr>
          <w:sz w:val="24"/>
          <w:szCs w:val="24"/>
        </w:rPr>
        <w:t xml:space="preserve"> (</w:t>
      </w:r>
      <w:commentRangeStart w:id="39"/>
      <w:r w:rsidR="00FA03A2" w:rsidRPr="00824B4C">
        <w:rPr>
          <w:sz w:val="24"/>
          <w:szCs w:val="24"/>
          <w:highlight w:val="yellow"/>
          <w:rPrChange w:id="40" w:author="John David N. Dionisio" w:date="2016-05-14T22:10:00Z">
            <w:rPr>
              <w:sz w:val="24"/>
              <w:szCs w:val="24"/>
              <w:highlight w:val="cyan"/>
            </w:rPr>
          </w:rPrChange>
        </w:rPr>
        <w:t>Martin 2008</w:t>
      </w:r>
      <w:commentRangeEnd w:id="39"/>
      <w:r w:rsidR="00824B4C">
        <w:rPr>
          <w:rStyle w:val="CommentReference"/>
        </w:rPr>
        <w:commentReference w:id="39"/>
      </w:r>
      <w:del w:id="41" w:author="John David N. Dionisio" w:date="2016-05-14T22:10:00Z">
        <w:r w:rsidR="004D61B7" w:rsidRPr="004D61B7" w:rsidDel="00824B4C">
          <w:rPr>
            <w:sz w:val="24"/>
            <w:szCs w:val="24"/>
            <w:highlight w:val="cyan"/>
          </w:rPr>
          <w:delText xml:space="preserve">; </w:delText>
        </w:r>
        <w:r w:rsidR="00154F78" w:rsidDel="00824B4C">
          <w:rPr>
            <w:sz w:val="24"/>
            <w:szCs w:val="24"/>
            <w:highlight w:val="cyan"/>
          </w:rPr>
          <w:delText xml:space="preserve">@dondi, do you mean </w:delText>
        </w:r>
        <w:r w:rsidR="004D61B7" w:rsidRPr="004D61B7" w:rsidDel="00824B4C">
          <w:rPr>
            <w:sz w:val="24"/>
            <w:szCs w:val="24"/>
            <w:highlight w:val="cyan"/>
          </w:rPr>
          <w:delText>Martin &amp; Melnik, 2008?</w:delText>
        </w:r>
      </w:del>
      <w:r w:rsidR="00D72403">
        <w:rPr>
          <w:sz w:val="24"/>
          <w:szCs w:val="24"/>
        </w:rPr>
        <w:t>)</w:t>
      </w:r>
      <w:r w:rsidR="003314BA" w:rsidRPr="00A4086B">
        <w:rPr>
          <w:sz w:val="24"/>
          <w:szCs w:val="24"/>
        </w:rPr>
        <w:t xml:space="preserve">. This framework consists of over </w:t>
      </w:r>
      <w:r w:rsidR="00A057AA">
        <w:rPr>
          <w:sz w:val="24"/>
          <w:szCs w:val="24"/>
        </w:rPr>
        <w:t>160</w:t>
      </w:r>
      <w:r w:rsidR="003314BA" w:rsidRPr="00A4086B">
        <w:rPr>
          <w:sz w:val="24"/>
          <w:szCs w:val="24"/>
        </w:rPr>
        <w:t xml:space="preserve"> automated unit tests that examine </w:t>
      </w:r>
      <w:r w:rsidR="00B76857">
        <w:rPr>
          <w:sz w:val="24"/>
          <w:szCs w:val="24"/>
        </w:rPr>
        <w:t xml:space="preserve">over </w:t>
      </w:r>
      <w:r w:rsidR="00A057AA">
        <w:rPr>
          <w:sz w:val="24"/>
          <w:szCs w:val="24"/>
        </w:rPr>
        <w:t xml:space="preserve">520 </w:t>
      </w:r>
      <w:r w:rsidR="003314BA" w:rsidRPr="00A4086B">
        <w:rPr>
          <w:sz w:val="24"/>
          <w:szCs w:val="24"/>
        </w:rPr>
        <w:t>test files to ensure that the program is running as expected</w:t>
      </w:r>
      <w:r w:rsidR="00A057AA">
        <w:rPr>
          <w:sz w:val="24"/>
          <w:szCs w:val="24"/>
        </w:rPr>
        <w:t xml:space="preserve"> </w:t>
      </w:r>
      <w:r w:rsidR="00A057AA" w:rsidRPr="00D72403">
        <w:rPr>
          <w:sz w:val="24"/>
          <w:szCs w:val="24"/>
          <w:highlight w:val="cyan"/>
        </w:rPr>
        <w:t>[note: this is from the beta branch; master has 134 unit tests—@</w:t>
      </w:r>
      <w:proofErr w:type="spellStart"/>
      <w:r w:rsidR="00A057AA" w:rsidRPr="00D72403">
        <w:rPr>
          <w:sz w:val="24"/>
          <w:szCs w:val="24"/>
          <w:highlight w:val="cyan"/>
        </w:rPr>
        <w:t>dondi</w:t>
      </w:r>
      <w:proofErr w:type="spellEnd"/>
      <w:r w:rsidR="00A057AA" w:rsidRPr="00D72403">
        <w:rPr>
          <w:sz w:val="24"/>
          <w:szCs w:val="24"/>
          <w:highlight w:val="cyan"/>
        </w:rPr>
        <w:t>]</w:t>
      </w:r>
      <w:r w:rsidR="003314BA" w:rsidRPr="00A4086B">
        <w:rPr>
          <w:sz w:val="24"/>
          <w:szCs w:val="24"/>
        </w:rPr>
        <w:t xml:space="preserve">. </w:t>
      </w:r>
      <w:r w:rsidR="00883D2F">
        <w:rPr>
          <w:sz w:val="24"/>
          <w:szCs w:val="24"/>
        </w:rPr>
        <w:t>Table 1</w:t>
      </w:r>
      <w:r w:rsidR="00A057AA">
        <w:rPr>
          <w:sz w:val="24"/>
          <w:szCs w:val="24"/>
        </w:rPr>
        <w:t xml:space="preserve"> shows the </w:t>
      </w:r>
      <w:r w:rsidR="00BA5DD7">
        <w:rPr>
          <w:sz w:val="24"/>
          <w:szCs w:val="24"/>
        </w:rPr>
        <w:t xml:space="preserve">test </w:t>
      </w:r>
      <w:r w:rsidR="00A057AA">
        <w:rPr>
          <w:sz w:val="24"/>
          <w:szCs w:val="24"/>
        </w:rPr>
        <w:t xml:space="preserve">suite’s coverage report, as generated by Istanbul </w:t>
      </w:r>
      <w:r w:rsidR="00D72403">
        <w:rPr>
          <w:sz w:val="24"/>
          <w:szCs w:val="24"/>
        </w:rPr>
        <w:t>(</w:t>
      </w:r>
      <w:r w:rsidR="00A057AA" w:rsidRPr="0079508E">
        <w:rPr>
          <w:i/>
          <w:sz w:val="24"/>
          <w:szCs w:val="24"/>
          <w:highlight w:val="yellow"/>
        </w:rPr>
        <w:t>https://gotwarlost.github.io/istanbul/</w:t>
      </w:r>
      <w:r w:rsidR="00D72403">
        <w:rPr>
          <w:sz w:val="24"/>
          <w:szCs w:val="24"/>
        </w:rPr>
        <w:t>)</w:t>
      </w:r>
      <w:r w:rsidR="00A057AA">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3BD49047" w:rsidR="00E0632F" w:rsidRDefault="00E0632F" w:rsidP="009F7917">
            <w:pPr>
              <w:spacing w:before="240" w:after="240" w:line="480" w:lineRule="auto"/>
              <w:rPr>
                <w:sz w:val="24"/>
                <w:szCs w:val="24"/>
              </w:rPr>
            </w:pPr>
            <w:r>
              <w:rPr>
                <w:sz w:val="24"/>
                <w:szCs w:val="24"/>
              </w:rPr>
              <w:t>117/162 (72.2%)</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7114CE74" w:rsidR="00E0632F" w:rsidRDefault="00E0632F" w:rsidP="009F7917">
            <w:pPr>
              <w:spacing w:before="240" w:after="240" w:line="480" w:lineRule="auto"/>
              <w:rPr>
                <w:sz w:val="24"/>
                <w:szCs w:val="24"/>
              </w:rPr>
            </w:pPr>
            <w:r>
              <w:rPr>
                <w:sz w:val="24"/>
                <w:szCs w:val="24"/>
              </w:rPr>
              <w:t>60/68 (88.2%)</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583EA856" w:rsidR="00E0632F" w:rsidRDefault="00E0632F" w:rsidP="009F7917">
            <w:pPr>
              <w:spacing w:before="240" w:after="240" w:line="480" w:lineRule="auto"/>
              <w:rPr>
                <w:sz w:val="24"/>
                <w:szCs w:val="24"/>
              </w:rPr>
            </w:pPr>
            <w:r>
              <w:rPr>
                <w:sz w:val="24"/>
                <w:szCs w:val="24"/>
              </w:rPr>
              <w:t>117/161 (72.7%)</w:t>
            </w:r>
          </w:p>
        </w:tc>
      </w:tr>
    </w:tbl>
    <w:p w14:paraId="4F99089B" w14:textId="71D07092"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ins w:id="42" w:author="John David N. Dionisio" w:date="2016-05-14T21:48:00Z">
        <w:r w:rsidR="00B055E6">
          <w:rPr>
            <w:sz w:val="24"/>
            <w:szCs w:val="24"/>
          </w:rPr>
          <w:t xml:space="preserve"> Denominators represent the number of aspects of each type detected by Istanbul in the GRNsight codebase; numerators represent the subset of </w:t>
        </w:r>
        <w:proofErr w:type="gramStart"/>
        <w:r w:rsidR="00B055E6">
          <w:rPr>
            <w:sz w:val="24"/>
            <w:szCs w:val="24"/>
          </w:rPr>
          <w:t>these which</w:t>
        </w:r>
        <w:proofErr w:type="gramEnd"/>
        <w:r w:rsidR="00B055E6">
          <w:rPr>
            <w:sz w:val="24"/>
            <w:szCs w:val="24"/>
          </w:rPr>
          <w:t xml:space="preserve"> were executed by unit test code.</w:t>
        </w:r>
      </w:ins>
      <w:r w:rsidR="00980F04">
        <w:rPr>
          <w:sz w:val="24"/>
          <w:szCs w:val="24"/>
        </w:rPr>
        <w:t xml:space="preserve"> </w:t>
      </w:r>
      <w:r w:rsidR="00980F04" w:rsidRPr="00053042">
        <w:rPr>
          <w:sz w:val="24"/>
          <w:szCs w:val="24"/>
          <w:highlight w:val="cyan"/>
        </w:rPr>
        <w:t>[</w:t>
      </w:r>
      <w:proofErr w:type="gramStart"/>
      <w:r w:rsidR="00980F04" w:rsidRPr="00053042">
        <w:rPr>
          <w:sz w:val="24"/>
          <w:szCs w:val="24"/>
          <w:highlight w:val="cyan"/>
        </w:rPr>
        <w:t>also</w:t>
      </w:r>
      <w:proofErr w:type="gramEnd"/>
      <w:r w:rsidR="00980F04" w:rsidRPr="00053042">
        <w:rPr>
          <w:sz w:val="24"/>
          <w:szCs w:val="24"/>
          <w:highlight w:val="cyan"/>
        </w:rPr>
        <w:t xml:space="preserve"> beta; master is slightly lower (70/86/62/71)—@</w:t>
      </w:r>
      <w:proofErr w:type="spellStart"/>
      <w:r w:rsidR="00980F04" w:rsidRPr="00053042">
        <w:rPr>
          <w:sz w:val="24"/>
          <w:szCs w:val="24"/>
          <w:highlight w:val="cyan"/>
        </w:rPr>
        <w:t>dondi</w:t>
      </w:r>
      <w:proofErr w:type="spellEnd"/>
      <w:r w:rsidR="00980F04" w:rsidRPr="00053042">
        <w:rPr>
          <w:sz w:val="24"/>
          <w:szCs w:val="24"/>
          <w:highlight w:val="cyan"/>
        </w:rPr>
        <w:t>]</w:t>
      </w:r>
      <w:del w:id="43" w:author="John David N. Dionisio" w:date="2016-05-14T21:49:00Z">
        <w:r w:rsidRPr="00053042" w:rsidDel="00B055E6">
          <w:rPr>
            <w:sz w:val="24"/>
            <w:szCs w:val="24"/>
            <w:highlight w:val="cyan"/>
          </w:rPr>
          <w:delText xml:space="preserve"> [We need an explanation of wh</w:delText>
        </w:r>
        <w:r w:rsidR="00DE50D7" w:rsidDel="00B055E6">
          <w:rPr>
            <w:sz w:val="24"/>
            <w:szCs w:val="24"/>
            <w:highlight w:val="cyan"/>
          </w:rPr>
          <w:delText>at t</w:delText>
        </w:r>
        <w:r w:rsidR="00AB4FA4" w:rsidDel="00B055E6">
          <w:rPr>
            <w:sz w:val="24"/>
            <w:szCs w:val="24"/>
            <w:highlight w:val="cyan"/>
          </w:rPr>
          <w:delText>he fractional numbers are—@kdahl</w:delText>
        </w:r>
        <w:r w:rsidR="00DE50D7" w:rsidDel="00B055E6">
          <w:rPr>
            <w:sz w:val="24"/>
            <w:szCs w:val="24"/>
            <w:highlight w:val="cyan"/>
          </w:rPr>
          <w:delText>quist</w:delText>
        </w:r>
        <w:r w:rsidRPr="00053042" w:rsidDel="00B055E6">
          <w:rPr>
            <w:sz w:val="24"/>
            <w:szCs w:val="24"/>
            <w:highlight w:val="cyan"/>
          </w:rPr>
          <w:delText>]</w:delText>
        </w:r>
      </w:del>
    </w:p>
    <w:p w14:paraId="2517DF45" w14:textId="1E247C5B" w:rsidR="00433DA6"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recommended by user interface guidelines documents such as the O</w:t>
      </w:r>
      <w:r w:rsidR="0079508E">
        <w:rPr>
          <w:sz w:val="24"/>
          <w:szCs w:val="24"/>
        </w:rPr>
        <w:t>S X Human Interface Guidelines (</w:t>
      </w:r>
      <w:r w:rsidR="00EF0350" w:rsidRPr="0079508E">
        <w:rPr>
          <w:i/>
          <w:sz w:val="24"/>
          <w:szCs w:val="24"/>
          <w:highlight w:val="yellow"/>
        </w:rPr>
        <w:t>https://developer.apple.com/library/mac/documentation/UserExperience/Conceptual/OSXHIGuidelines/WindowAlerts.html</w:t>
      </w:r>
      <w:r w:rsidR="0079508E">
        <w:rPr>
          <w:sz w:val="24"/>
          <w:szCs w:val="24"/>
        </w:rPr>
        <w:t>)</w:t>
      </w:r>
      <w:r w:rsidR="00EF0350">
        <w:rPr>
          <w:sz w:val="24"/>
          <w:szCs w:val="24"/>
        </w:rPr>
        <w:t xml:space="preserve">. </w:t>
      </w:r>
      <w:r w:rsidRPr="00A4086B">
        <w:rPr>
          <w:sz w:val="24"/>
          <w:szCs w:val="24"/>
        </w:rPr>
        <w:t>For example, GRNsight returns an error when the spreadsheet is formatted incorrectly or the maximum number of nodes or edges is exceeded.</w:t>
      </w:r>
    </w:p>
    <w:p w14:paraId="1FDD2572" w14:textId="77777777" w:rsidR="007052B5" w:rsidRPr="007052B5" w:rsidRDefault="007052B5" w:rsidP="007052B5">
      <w:pPr>
        <w:pStyle w:val="Heading2"/>
        <w:rPr>
          <w:rFonts w:ascii="Times New Roman" w:hAnsi="Times New Roman" w:cs="Times New Roman"/>
          <w:color w:val="000000" w:themeColor="text1"/>
        </w:rPr>
      </w:pPr>
      <w:r w:rsidRPr="007052B5">
        <w:rPr>
          <w:rFonts w:ascii="Times New Roman" w:hAnsi="Times New Roman" w:cs="Times New Roman"/>
          <w:color w:val="000000" w:themeColor="text1"/>
        </w:rPr>
        <w:t>Availability</w:t>
      </w:r>
    </w:p>
    <w:p w14:paraId="01F255EB" w14:textId="42070E23" w:rsidR="007052B5" w:rsidRPr="00C754BD" w:rsidRDefault="007052B5" w:rsidP="009F7917">
      <w:pPr>
        <w:spacing w:before="240" w:after="240" w:line="480" w:lineRule="auto"/>
        <w:ind w:firstLine="720"/>
        <w:rPr>
          <w:sz w:val="24"/>
          <w:szCs w:val="24"/>
        </w:rPr>
      </w:pPr>
      <w:r>
        <w:rPr>
          <w:sz w:val="24"/>
          <w:szCs w:val="24"/>
        </w:rPr>
        <w:t xml:space="preserve">GRNsight is available at </w:t>
      </w:r>
      <w:r w:rsidR="005B4A04" w:rsidRPr="005B4A04">
        <w:rPr>
          <w:i/>
          <w:sz w:val="24"/>
          <w:szCs w:val="24"/>
          <w:highlight w:val="yellow"/>
        </w:rPr>
        <w:t>http://dondi.github.io/GRNsight/</w:t>
      </w:r>
      <w:r>
        <w:rPr>
          <w:sz w:val="24"/>
          <w:szCs w:val="24"/>
        </w:rPr>
        <w:t xml:space="preserve">and </w:t>
      </w:r>
      <w:r w:rsidRPr="00655BF8">
        <w:rPr>
          <w:sz w:val="24"/>
          <w:szCs w:val="24"/>
        </w:rPr>
        <w:t xml:space="preserve">is compatible with Google </w:t>
      </w:r>
      <w:r w:rsidRPr="007052B5">
        <w:rPr>
          <w:sz w:val="24"/>
          <w:szCs w:val="24"/>
        </w:rPr>
        <w:t xml:space="preserve">Chrome version 43.0.2357.65 or higher and Mozilla Firefox version 38.0.1 or higher on the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Commons Attribution Non-Commercial Share Alike 3.0 </w:t>
      </w:r>
      <w:proofErr w:type="spellStart"/>
      <w:r w:rsidRPr="007052B5">
        <w:rPr>
          <w:sz w:val="24"/>
          <w:szCs w:val="24"/>
        </w:rPr>
        <w:t>Unported</w:t>
      </w:r>
      <w:proofErr w:type="spellEnd"/>
      <w:r w:rsidRPr="007052B5">
        <w:rPr>
          <w:sz w:val="24"/>
          <w:szCs w:val="24"/>
        </w:rPr>
        <w:t xml:space="preserve"> License.  GRNsight code is </w:t>
      </w:r>
      <w:r w:rsidRPr="00C754BD">
        <w:rPr>
          <w:sz w:val="24"/>
          <w:szCs w:val="24"/>
        </w:rPr>
        <w:t xml:space="preserve">available under the open source BSD license from our </w:t>
      </w:r>
      <w:proofErr w:type="spellStart"/>
      <w:r w:rsidRPr="00C754BD">
        <w:rPr>
          <w:sz w:val="24"/>
          <w:szCs w:val="24"/>
        </w:rPr>
        <w:t>GitHub</w:t>
      </w:r>
      <w:proofErr w:type="spellEnd"/>
      <w:r w:rsidRPr="00C754BD">
        <w:rPr>
          <w:sz w:val="24"/>
          <w:szCs w:val="24"/>
        </w:rPr>
        <w:t xml:space="preserve"> repository</w:t>
      </w:r>
      <w:r w:rsidR="005B4A04">
        <w:rPr>
          <w:sz w:val="24"/>
          <w:szCs w:val="24"/>
        </w:rPr>
        <w:t xml:space="preserve"> </w:t>
      </w:r>
      <w:r w:rsidR="005B4A04" w:rsidRPr="005B4A04">
        <w:rPr>
          <w:i/>
          <w:sz w:val="24"/>
          <w:szCs w:val="24"/>
          <w:highlight w:val="yellow"/>
        </w:rPr>
        <w:t>https://github.com/dondi/GRNsight</w:t>
      </w:r>
      <w:r w:rsidRPr="00C754BD">
        <w:rPr>
          <w:sz w:val="24"/>
          <w:szCs w:val="24"/>
        </w:rPr>
        <w:t>.</w:t>
      </w:r>
      <w:r w:rsidR="00C754BD" w:rsidRPr="00C754BD">
        <w:rPr>
          <w:sz w:val="24"/>
          <w:szCs w:val="24"/>
        </w:rPr>
        <w:t xml:space="preserve">  </w:t>
      </w:r>
      <w:r w:rsidR="00C754BD" w:rsidRPr="00C754BD">
        <w:rPr>
          <w:rFonts w:eastAsia="Times New Roman" w:cs="Times New Roman"/>
          <w:sz w:val="24"/>
          <w:szCs w:val="24"/>
        </w:rPr>
        <w:t xml:space="preserve">Every user’s submitted data are private and not viewable by anyone other than the user. Uploaded data reside as temporary files and are deleted from the GRNsight server during standard operating system file cleanup procedures.  A Google Analytics page view counter was implemented on 18 September 2014, and a file upload counter was added on 13 April 2015. From these start dates and as of </w:t>
      </w:r>
      <w:del w:id="44" w:author="John David N. Dionisio" w:date="2016-05-14T21:52:00Z">
        <w:r w:rsidR="00C754BD" w:rsidRPr="008B048B" w:rsidDel="001D6B0E">
          <w:rPr>
            <w:rFonts w:eastAsia="Times New Roman" w:cs="Times New Roman"/>
            <w:sz w:val="24"/>
            <w:szCs w:val="24"/>
            <w:highlight w:val="cyan"/>
          </w:rPr>
          <w:delText>28 December 2015</w:delText>
        </w:r>
      </w:del>
      <w:ins w:id="45" w:author="John David N. Dionisio" w:date="2016-05-14T21:52:00Z">
        <w:r w:rsidR="001D6B0E">
          <w:rPr>
            <w:rFonts w:eastAsia="Times New Roman" w:cs="Times New Roman"/>
            <w:sz w:val="24"/>
            <w:szCs w:val="24"/>
          </w:rPr>
          <w:t>14 May 2016</w:t>
        </w:r>
      </w:ins>
      <w:r w:rsidR="00C754BD" w:rsidRPr="00C754BD">
        <w:rPr>
          <w:rFonts w:eastAsia="Times New Roman" w:cs="Times New Roman"/>
          <w:sz w:val="24"/>
          <w:szCs w:val="24"/>
        </w:rPr>
        <w:t xml:space="preserve">, the GRNsight home page has been accessed </w:t>
      </w:r>
      <w:del w:id="46" w:author="John David N. Dionisio" w:date="2016-05-14T21:52:00Z">
        <w:r w:rsidR="00C754BD" w:rsidRPr="008B048B" w:rsidDel="001D6B0E">
          <w:rPr>
            <w:rFonts w:eastAsia="Times New Roman" w:cs="Times New Roman"/>
            <w:sz w:val="24"/>
            <w:szCs w:val="24"/>
            <w:highlight w:val="cyan"/>
          </w:rPr>
          <w:delText>1820</w:delText>
        </w:r>
        <w:r w:rsidR="00C754BD" w:rsidRPr="00C754BD" w:rsidDel="001D6B0E">
          <w:rPr>
            <w:rFonts w:eastAsia="Times New Roman" w:cs="Times New Roman"/>
            <w:sz w:val="24"/>
            <w:szCs w:val="24"/>
          </w:rPr>
          <w:delText xml:space="preserve"> </w:delText>
        </w:r>
      </w:del>
      <w:ins w:id="47" w:author="John David N. Dionisio" w:date="2016-05-14T21:52:00Z">
        <w:r w:rsidR="001D6B0E">
          <w:rPr>
            <w:rFonts w:eastAsia="Times New Roman" w:cs="Times New Roman"/>
            <w:sz w:val="24"/>
            <w:szCs w:val="24"/>
          </w:rPr>
          <w:t>2019</w:t>
        </w:r>
        <w:r w:rsidR="001D6B0E" w:rsidRPr="00C754BD">
          <w:rPr>
            <w:rFonts w:eastAsia="Times New Roman" w:cs="Times New Roman"/>
            <w:sz w:val="24"/>
            <w:szCs w:val="24"/>
          </w:rPr>
          <w:t xml:space="preserve"> </w:t>
        </w:r>
      </w:ins>
      <w:r w:rsidR="00C754BD" w:rsidRPr="00C754BD">
        <w:rPr>
          <w:rFonts w:eastAsia="Times New Roman" w:cs="Times New Roman"/>
          <w:sz w:val="24"/>
          <w:szCs w:val="24"/>
        </w:rPr>
        <w:t xml:space="preserve">times, and </w:t>
      </w:r>
      <w:del w:id="48" w:author="John David N. Dionisio" w:date="2016-05-14T21:52:00Z">
        <w:r w:rsidR="00C754BD" w:rsidRPr="008B048B" w:rsidDel="001D6B0E">
          <w:rPr>
            <w:rFonts w:eastAsia="Times New Roman" w:cs="Times New Roman"/>
            <w:sz w:val="24"/>
            <w:szCs w:val="24"/>
            <w:highlight w:val="cyan"/>
          </w:rPr>
          <w:delText>1259</w:delText>
        </w:r>
        <w:r w:rsidR="00C754BD" w:rsidRPr="00C754BD" w:rsidDel="001D6B0E">
          <w:rPr>
            <w:rFonts w:eastAsia="Times New Roman" w:cs="Times New Roman"/>
            <w:sz w:val="24"/>
            <w:szCs w:val="24"/>
          </w:rPr>
          <w:delText xml:space="preserve"> </w:delText>
        </w:r>
      </w:del>
      <w:ins w:id="49" w:author="John David N. Dionisio" w:date="2016-05-14T21:52:00Z">
        <w:r w:rsidR="001D6B0E">
          <w:rPr>
            <w:rFonts w:eastAsia="Times New Roman" w:cs="Times New Roman"/>
            <w:sz w:val="24"/>
            <w:szCs w:val="24"/>
          </w:rPr>
          <w:t>1530</w:t>
        </w:r>
        <w:r w:rsidR="001D6B0E" w:rsidRPr="00C754BD">
          <w:rPr>
            <w:rFonts w:eastAsia="Times New Roman" w:cs="Times New Roman"/>
            <w:sz w:val="24"/>
            <w:szCs w:val="24"/>
          </w:rPr>
          <w:t xml:space="preserve"> </w:t>
        </w:r>
      </w:ins>
      <w:r w:rsidR="00C754BD" w:rsidRPr="00C754BD">
        <w:rPr>
          <w:rFonts w:eastAsia="Times New Roman" w:cs="Times New Roman"/>
          <w:sz w:val="24"/>
          <w:szCs w:val="24"/>
        </w:rPr>
        <w:t xml:space="preserve">files have been uploaded and viewed with GRNsight. Of these </w:t>
      </w:r>
      <w:del w:id="50" w:author="John David N. Dionisio" w:date="2016-05-14T21:52:00Z">
        <w:r w:rsidR="00C754BD" w:rsidRPr="008B048B" w:rsidDel="001D6B0E">
          <w:rPr>
            <w:rFonts w:eastAsia="Times New Roman" w:cs="Times New Roman"/>
            <w:sz w:val="24"/>
            <w:szCs w:val="24"/>
            <w:highlight w:val="cyan"/>
          </w:rPr>
          <w:delText>1259</w:delText>
        </w:r>
        <w:r w:rsidR="00C754BD" w:rsidRPr="00C754BD" w:rsidDel="001D6B0E">
          <w:rPr>
            <w:rFonts w:eastAsia="Times New Roman" w:cs="Times New Roman"/>
            <w:sz w:val="24"/>
            <w:szCs w:val="24"/>
          </w:rPr>
          <w:delText xml:space="preserve"> </w:delText>
        </w:r>
      </w:del>
      <w:proofErr w:type="gramStart"/>
      <w:ins w:id="51" w:author="John David N. Dionisio" w:date="2016-05-14T21:52:00Z">
        <w:r w:rsidR="001D6B0E">
          <w:rPr>
            <w:rFonts w:eastAsia="Times New Roman" w:cs="Times New Roman"/>
            <w:sz w:val="24"/>
            <w:szCs w:val="24"/>
          </w:rPr>
          <w:t>1530</w:t>
        </w:r>
        <w:r w:rsidR="001D6B0E" w:rsidRPr="00C754BD">
          <w:rPr>
            <w:rFonts w:eastAsia="Times New Roman" w:cs="Times New Roman"/>
            <w:sz w:val="24"/>
            <w:szCs w:val="24"/>
          </w:rPr>
          <w:t xml:space="preserve"> </w:t>
        </w:r>
      </w:ins>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del w:id="52" w:author="John David N. Dionisio" w:date="2016-05-14T22:19:00Z">
        <w:r w:rsidR="00C754BD" w:rsidRPr="008B048B" w:rsidDel="00A94E8A">
          <w:rPr>
            <w:rFonts w:eastAsia="Times New Roman" w:cs="Times New Roman"/>
            <w:sz w:val="24"/>
            <w:szCs w:val="24"/>
            <w:highlight w:val="cyan"/>
          </w:rPr>
          <w:delText>45</w:delText>
        </w:r>
        <w:r w:rsidR="00C754BD" w:rsidRPr="00C754BD" w:rsidDel="00A94E8A">
          <w:rPr>
            <w:rFonts w:eastAsia="Times New Roman" w:cs="Times New Roman"/>
            <w:sz w:val="24"/>
            <w:szCs w:val="24"/>
          </w:rPr>
          <w:delText xml:space="preserve"> </w:delText>
        </w:r>
      </w:del>
      <w:ins w:id="53" w:author="John David N. Dionisio" w:date="2016-05-14T22:19:00Z">
        <w:r w:rsidR="00A94E8A">
          <w:rPr>
            <w:rFonts w:eastAsia="Times New Roman" w:cs="Times New Roman"/>
            <w:sz w:val="24"/>
            <w:szCs w:val="24"/>
          </w:rPr>
          <w:t>65</w:t>
        </w:r>
        <w:r w:rsidR="00A94E8A" w:rsidRPr="00C754BD">
          <w:rPr>
            <w:rFonts w:eastAsia="Times New Roman" w:cs="Times New Roman"/>
            <w:sz w:val="24"/>
            <w:szCs w:val="24"/>
          </w:rPr>
          <w:t xml:space="preserve"> </w:t>
        </w:r>
      </w:ins>
      <w:r w:rsidR="00C754BD" w:rsidRPr="00C754BD">
        <w:rPr>
          <w:rFonts w:eastAsia="Times New Roman" w:cs="Times New Roman"/>
          <w:sz w:val="24"/>
          <w:szCs w:val="24"/>
        </w:rPr>
        <w:t>were uploaded by users outside of our group</w:t>
      </w:r>
      <w:proofErr w:type="gramEnd"/>
      <w:r w:rsidR="00C754BD" w:rsidRPr="00C754BD">
        <w:rPr>
          <w:rFonts w:eastAsia="Times New Roman" w:cs="Times New Roman"/>
          <w:sz w:val="24"/>
          <w:szCs w:val="24"/>
        </w:rPr>
        <w:t>.</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w:t>
      </w:r>
      <w:proofErr w:type="spellStart"/>
      <w:r w:rsidR="00D03803">
        <w:rPr>
          <w:sz w:val="24"/>
          <w:szCs w:val="24"/>
        </w:rPr>
        <w:t>xlsx</w:t>
      </w:r>
      <w:proofErr w:type="spellEnd"/>
      <w:r w:rsidR="00D03803">
        <w:rPr>
          <w:sz w:val="24"/>
          <w:szCs w:val="24"/>
        </w:rPr>
        <w:t>)</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 xml:space="preserve">utomatically </w:t>
      </w:r>
      <w:proofErr w:type="gramStart"/>
      <w:r w:rsidR="0045765A">
        <w:rPr>
          <w:sz w:val="24"/>
          <w:szCs w:val="24"/>
        </w:rPr>
        <w:t>lay</w:t>
      </w:r>
      <w:r w:rsidR="00B35BA6">
        <w:rPr>
          <w:sz w:val="24"/>
          <w:szCs w:val="24"/>
        </w:rPr>
        <w:t>s</w:t>
      </w:r>
      <w:proofErr w:type="gramEnd"/>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8B048B" w:rsidRDefault="008B048B" w:rsidP="008B048B">
      <w:pPr>
        <w:pStyle w:val="Heading2"/>
        <w:rPr>
          <w:rFonts w:ascii="Times New Roman" w:hAnsi="Times New Roman" w:cs="Times New Roman"/>
          <w:color w:val="auto"/>
        </w:rPr>
      </w:pPr>
      <w:r w:rsidRPr="008B048B">
        <w:rPr>
          <w:rFonts w:ascii="Times New Roman" w:hAnsi="Times New Roman" w:cs="Times New Roman"/>
          <w:color w:val="auto"/>
        </w:rPr>
        <w:lastRenderedPageBreak/>
        <w:t>GRNsight Facilitates Interpretation of GRN Model Results</w:t>
      </w:r>
    </w:p>
    <w:p w14:paraId="57C180D5" w14:textId="4254D887" w:rsidR="009C28A8" w:rsidRPr="009C28A8" w:rsidRDefault="009F7917" w:rsidP="009F7917">
      <w:pPr>
        <w:spacing w:before="240" w:after="240" w:line="480" w:lineRule="auto"/>
        <w:ind w:firstLine="720"/>
        <w:rPr>
          <w:sz w:val="24"/>
          <w:szCs w:val="24"/>
        </w:rPr>
      </w:pPr>
      <w:r>
        <w:rPr>
          <w:sz w:val="24"/>
          <w:szCs w:val="24"/>
        </w:rPr>
        <w:t xml:space="preserve">GRNsight facilitates the biological interpretation of unweighted and weighted gene regulatory network graphs.  </w:t>
      </w:r>
      <w:r w:rsidR="005778AC">
        <w:rPr>
          <w:sz w:val="24"/>
          <w:szCs w:val="24"/>
        </w:rPr>
        <w:t>O</w:t>
      </w:r>
      <w:r>
        <w:rPr>
          <w:sz w:val="24"/>
          <w:szCs w:val="24"/>
        </w:rPr>
        <w:t xml:space="preserve">ur discussion </w:t>
      </w:r>
      <w:r w:rsidR="005778AC">
        <w:rPr>
          <w:sz w:val="24"/>
          <w:szCs w:val="24"/>
        </w:rPr>
        <w:t xml:space="preserve">focuses </w:t>
      </w:r>
      <w:r>
        <w:rPr>
          <w:sz w:val="24"/>
          <w:szCs w:val="24"/>
        </w:rPr>
        <w:t xml:space="preserve">on two of the demonstration files provided in the user interface, </w:t>
      </w:r>
      <w:r w:rsidR="009C28A8" w:rsidRPr="009C28A8">
        <w:rPr>
          <w:sz w:val="24"/>
          <w:szCs w:val="24"/>
        </w:rPr>
        <w:t xml:space="preserve">Demo #3: Unweighted GRN (21 genes, 31 edges) and Demo #4: Weighted GRN (21 genes, 31 edges, </w:t>
      </w:r>
      <w:proofErr w:type="spellStart"/>
      <w:r w:rsidR="009C28A8" w:rsidRPr="00322102">
        <w:rPr>
          <w:sz w:val="24"/>
          <w:szCs w:val="24"/>
          <w:highlight w:val="yellow"/>
        </w:rPr>
        <w:t>Schade</w:t>
      </w:r>
      <w:proofErr w:type="spellEnd"/>
      <w:r w:rsidR="009C28A8" w:rsidRPr="00322102">
        <w:rPr>
          <w:sz w:val="24"/>
          <w:szCs w:val="24"/>
          <w:highlight w:val="yellow"/>
        </w:rPr>
        <w:t xml:space="preserve"> et al. 2004</w:t>
      </w:r>
      <w:r w:rsidR="009C28A8" w:rsidRPr="009C28A8">
        <w:rPr>
          <w:sz w:val="24"/>
          <w:szCs w:val="24"/>
        </w:rPr>
        <w:t xml:space="preserve"> data). These two files describe gene regulatory networks from budding yeast, </w:t>
      </w:r>
      <w:r w:rsidR="009C28A8" w:rsidRPr="009F7917">
        <w:rPr>
          <w:i/>
          <w:sz w:val="24"/>
          <w:szCs w:val="24"/>
        </w:rPr>
        <w:t xml:space="preserve">Saccharomyces </w:t>
      </w:r>
      <w:proofErr w:type="spellStart"/>
      <w:r w:rsidR="009C28A8" w:rsidRPr="009F7917">
        <w:rPr>
          <w:i/>
          <w:sz w:val="24"/>
          <w:szCs w:val="24"/>
        </w:rPr>
        <w:t>cerevisiae</w:t>
      </w:r>
      <w:proofErr w:type="spellEnd"/>
      <w:r w:rsidR="008B048B">
        <w:rPr>
          <w:sz w:val="24"/>
          <w:szCs w:val="24"/>
        </w:rPr>
        <w:t>,</w:t>
      </w:r>
      <w:r w:rsidR="009C28A8" w:rsidRPr="009C28A8">
        <w:rPr>
          <w:sz w:val="24"/>
          <w:szCs w:val="24"/>
        </w:rPr>
        <w:t xml:space="preserve"> correspond to supplementary data published </w:t>
      </w:r>
      <w:r>
        <w:rPr>
          <w:sz w:val="24"/>
          <w:szCs w:val="24"/>
        </w:rPr>
        <w:t xml:space="preserve">by </w:t>
      </w:r>
      <w:proofErr w:type="spellStart"/>
      <w:r w:rsidRPr="00322102">
        <w:rPr>
          <w:sz w:val="24"/>
          <w:szCs w:val="24"/>
          <w:highlight w:val="yellow"/>
        </w:rPr>
        <w:t>Dahlquist</w:t>
      </w:r>
      <w:proofErr w:type="spellEnd"/>
      <w:r w:rsidRPr="00322102">
        <w:rPr>
          <w:sz w:val="24"/>
          <w:szCs w:val="24"/>
          <w:highlight w:val="yellow"/>
        </w:rPr>
        <w:t xml:space="preserve"> et al. (2015)</w:t>
      </w:r>
      <w:r w:rsidR="009C28A8" w:rsidRPr="009C28A8">
        <w:rPr>
          <w:sz w:val="24"/>
          <w:szCs w:val="24"/>
        </w:rPr>
        <w:t>, and when displayed by GRNsight, represent interactive versions of Figures 1 and 8 of that paper respectively.</w:t>
      </w:r>
    </w:p>
    <w:p w14:paraId="357858DA" w14:textId="56161ED4" w:rsidR="009C28A8" w:rsidRDefault="00D14CEA" w:rsidP="00D757C7">
      <w:pPr>
        <w:spacing w:before="240" w:after="240" w:line="480" w:lineRule="auto"/>
        <w:ind w:firstLine="720"/>
        <w:rPr>
          <w:sz w:val="24"/>
          <w:szCs w:val="24"/>
        </w:rPr>
      </w:pPr>
      <w:r>
        <w:rPr>
          <w:sz w:val="24"/>
          <w:szCs w:val="24"/>
        </w:rPr>
        <w:t xml:space="preserve">Figure </w:t>
      </w:r>
      <w:r w:rsidR="005778AC">
        <w:rPr>
          <w:sz w:val="24"/>
          <w:szCs w:val="24"/>
        </w:rPr>
        <w:t>5</w:t>
      </w:r>
      <w:r>
        <w:rPr>
          <w:sz w:val="24"/>
          <w:szCs w:val="24"/>
        </w:rPr>
        <w:t xml:space="preserve"> gives</w:t>
      </w:r>
      <w:r w:rsidR="009C28A8" w:rsidRPr="009C28A8">
        <w:rPr>
          <w:sz w:val="24"/>
          <w:szCs w:val="24"/>
        </w:rPr>
        <w:t xml:space="preserve"> a side-by-side view of the same adjacency matrices laid out by GRNsight and by hand. </w:t>
      </w:r>
      <w:r w:rsidR="008E1D7E">
        <w:rPr>
          <w:sz w:val="24"/>
          <w:szCs w:val="24"/>
        </w:rPr>
        <w:t>Fig</w:t>
      </w:r>
      <w:r w:rsidR="00BB0155">
        <w:rPr>
          <w:sz w:val="24"/>
          <w:szCs w:val="24"/>
        </w:rPr>
        <w:t>ures</w:t>
      </w:r>
      <w:r w:rsidR="008E1D7E">
        <w:rPr>
          <w:sz w:val="24"/>
          <w:szCs w:val="24"/>
        </w:rPr>
        <w:t xml:space="preserve"> 5A, 5B, and 5C</w:t>
      </w:r>
      <w:r w:rsidR="009C28A8" w:rsidRPr="009C28A8">
        <w:rPr>
          <w:sz w:val="24"/>
          <w:szCs w:val="24"/>
        </w:rPr>
        <w:t xml:space="preserve"> are derived from Demo #3: Unweighted GRN (21 genes, 31 edges), and </w:t>
      </w:r>
      <w:r w:rsidR="008E1D7E">
        <w:rPr>
          <w:sz w:val="24"/>
          <w:szCs w:val="24"/>
        </w:rPr>
        <w:t>Fig</w:t>
      </w:r>
      <w:r w:rsidR="00BB0155">
        <w:rPr>
          <w:sz w:val="24"/>
          <w:szCs w:val="24"/>
        </w:rPr>
        <w:t>ures</w:t>
      </w:r>
      <w:r w:rsidR="008E1D7E">
        <w:rPr>
          <w:sz w:val="24"/>
          <w:szCs w:val="24"/>
        </w:rPr>
        <w:t xml:space="preserve"> 5D, 5E, and 5F </w:t>
      </w:r>
      <w:r w:rsidR="009C28A8" w:rsidRPr="009C28A8">
        <w:rPr>
          <w:sz w:val="24"/>
          <w:szCs w:val="24"/>
        </w:rPr>
        <w:t xml:space="preserve">are derived from Demo #4: Weighted GRN (21 genes, 31 edges, </w:t>
      </w:r>
      <w:proofErr w:type="spellStart"/>
      <w:r w:rsidR="009C28A8" w:rsidRPr="00322102">
        <w:rPr>
          <w:sz w:val="24"/>
          <w:szCs w:val="24"/>
          <w:highlight w:val="yellow"/>
        </w:rPr>
        <w:t>Schade</w:t>
      </w:r>
      <w:proofErr w:type="spellEnd"/>
      <w:r w:rsidR="009C28A8" w:rsidRPr="00322102">
        <w:rPr>
          <w:sz w:val="24"/>
          <w:szCs w:val="24"/>
          <w:highlight w:val="yellow"/>
        </w:rPr>
        <w:t xml:space="preserve"> et al. 2004</w:t>
      </w:r>
      <w:r w:rsidR="009C28A8" w:rsidRPr="009C28A8">
        <w:rPr>
          <w:sz w:val="24"/>
          <w:szCs w:val="24"/>
        </w:rPr>
        <w:t xml:space="preserve"> data). </w:t>
      </w:r>
      <w:r w:rsidR="008E1D7E">
        <w:rPr>
          <w:sz w:val="24"/>
          <w:szCs w:val="24"/>
        </w:rPr>
        <w:t xml:space="preserve">Figures 5A and 5D show </w:t>
      </w:r>
      <w:r w:rsidR="009C28A8" w:rsidRPr="009C28A8">
        <w:rPr>
          <w:sz w:val="24"/>
          <w:szCs w:val="24"/>
        </w:rPr>
        <w:t>example</w:t>
      </w:r>
      <w:r w:rsidR="008E1D7E">
        <w:rPr>
          <w:sz w:val="24"/>
          <w:szCs w:val="24"/>
        </w:rPr>
        <w:t>s</w:t>
      </w:r>
      <w:r w:rsidR="009C28A8" w:rsidRPr="009C28A8">
        <w:rPr>
          <w:sz w:val="24"/>
          <w:szCs w:val="24"/>
        </w:rPr>
        <w:t xml:space="preserve"> of the automatic layout performed by GRNsight. </w:t>
      </w:r>
      <w:r w:rsidR="008E1D7E">
        <w:rPr>
          <w:sz w:val="24"/>
          <w:szCs w:val="24"/>
        </w:rPr>
        <w:t>Figures 5C and 5F show the same adjacency matrices</w:t>
      </w:r>
      <w:r w:rsidR="009C28A8" w:rsidRPr="009C28A8">
        <w:rPr>
          <w:sz w:val="24"/>
          <w:szCs w:val="24"/>
        </w:rPr>
        <w:t xml:space="preserve"> laid out by hand in Adobe Illu</w:t>
      </w:r>
      <w:r w:rsidR="005778AC">
        <w:rPr>
          <w:sz w:val="24"/>
          <w:szCs w:val="24"/>
        </w:rPr>
        <w:t>strator, corresponding to Fig. 1 and Fig.</w:t>
      </w:r>
      <w:r w:rsidR="009C28A8" w:rsidRPr="009C28A8">
        <w:rPr>
          <w:sz w:val="24"/>
          <w:szCs w:val="24"/>
        </w:rPr>
        <w:t xml:space="preserve"> 8 of </w:t>
      </w:r>
      <w:proofErr w:type="spellStart"/>
      <w:r w:rsidR="009C28A8" w:rsidRPr="00322102">
        <w:rPr>
          <w:sz w:val="24"/>
          <w:szCs w:val="24"/>
          <w:highlight w:val="yellow"/>
        </w:rPr>
        <w:t>Dahlquist</w:t>
      </w:r>
      <w:proofErr w:type="spellEnd"/>
      <w:r w:rsidR="009C28A8" w:rsidRPr="00322102">
        <w:rPr>
          <w:sz w:val="24"/>
          <w:szCs w:val="24"/>
          <w:highlight w:val="yellow"/>
        </w:rPr>
        <w:t xml:space="preserve"> et al. (2015)</w:t>
      </w:r>
      <w:r w:rsidR="008E1D7E">
        <w:rPr>
          <w:sz w:val="24"/>
          <w:szCs w:val="24"/>
        </w:rPr>
        <w:t>, respectively</w:t>
      </w:r>
      <w:r w:rsidR="009C28A8" w:rsidRPr="009C28A8">
        <w:rPr>
          <w:sz w:val="24"/>
          <w:szCs w:val="24"/>
        </w:rPr>
        <w:t xml:space="preserve">. </w:t>
      </w:r>
      <w:r w:rsidR="00071C7D">
        <w:rPr>
          <w:sz w:val="24"/>
          <w:szCs w:val="24"/>
        </w:rPr>
        <w:t>Figures 5B and 5E</w:t>
      </w:r>
      <w:r w:rsidR="009C28A8" w:rsidRPr="009C28A8">
        <w:rPr>
          <w:sz w:val="24"/>
          <w:szCs w:val="24"/>
        </w:rPr>
        <w:t xml:space="preserve"> started with the automatic layout from GRNsight and then were manually manipulated from within GRNsight to lay them out similarly to </w:t>
      </w:r>
      <w:r w:rsidR="00071C7D">
        <w:rPr>
          <w:sz w:val="24"/>
          <w:szCs w:val="24"/>
        </w:rPr>
        <w:t>Figures 5C and 5F, respectively</w:t>
      </w:r>
      <w:r w:rsidR="009C28A8" w:rsidRPr="009C28A8">
        <w:rPr>
          <w:sz w:val="24"/>
          <w:szCs w:val="24"/>
        </w:rPr>
        <w:t>. The use of GRNsight represents a substantial time savings compared to creating the same figure</w:t>
      </w:r>
      <w:r>
        <w:rPr>
          <w:sz w:val="24"/>
          <w:szCs w:val="24"/>
        </w:rPr>
        <w:t>s</w:t>
      </w:r>
      <w:r w:rsidR="001A3451">
        <w:rPr>
          <w:sz w:val="24"/>
          <w:szCs w:val="24"/>
        </w:rPr>
        <w:t xml:space="preserve"> entirely by hand and allows the user to </w:t>
      </w:r>
      <w:r w:rsidR="00AC583B">
        <w:rPr>
          <w:sz w:val="24"/>
          <w:szCs w:val="24"/>
        </w:rPr>
        <w:t>try multiple arrangements of the nodes quickly and easily.</w:t>
      </w:r>
      <w:r w:rsidR="009C28A8" w:rsidRPr="009C28A8">
        <w:rPr>
          <w:sz w:val="24"/>
          <w:szCs w:val="24"/>
        </w:rPr>
        <w:t xml:space="preserve"> </w:t>
      </w:r>
      <w:r w:rsidR="0079551D">
        <w:rPr>
          <w:sz w:val="24"/>
          <w:szCs w:val="24"/>
        </w:rPr>
        <w:t xml:space="preserve">Note that this type of “by </w:t>
      </w:r>
      <w:r w:rsidR="00F25979">
        <w:rPr>
          <w:sz w:val="24"/>
          <w:szCs w:val="24"/>
        </w:rPr>
        <w:t>hand” manipulation</w:t>
      </w:r>
      <w:r w:rsidR="0079551D">
        <w:rPr>
          <w:sz w:val="24"/>
          <w:szCs w:val="24"/>
        </w:rPr>
        <w:t xml:space="preserve"> of graphs is most useful for small- to medium-scale networks, the kind that GRNsight is designed to display, and would not be appropriate for large networks.</w:t>
      </w:r>
    </w:p>
    <w:p w14:paraId="1D628FB4" w14:textId="77777777" w:rsidR="00D757C7" w:rsidRDefault="00D757C7" w:rsidP="00124711">
      <w:pPr>
        <w:spacing w:before="240" w:after="240" w:line="480" w:lineRule="auto"/>
        <w:rPr>
          <w:b/>
          <w:sz w:val="24"/>
          <w:szCs w:val="24"/>
        </w:rPr>
      </w:pPr>
      <w:r>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Default="00E400A4" w:rsidP="00124711">
      <w:pPr>
        <w:spacing w:before="240" w:after="240" w:line="480" w:lineRule="auto"/>
        <w:rPr>
          <w:sz w:val="24"/>
          <w:szCs w:val="24"/>
        </w:rPr>
      </w:pPr>
      <w:r w:rsidRPr="009E5D05">
        <w:rPr>
          <w:b/>
          <w:sz w:val="24"/>
          <w:szCs w:val="24"/>
        </w:rPr>
        <w:t xml:space="preserve">Figure </w:t>
      </w:r>
      <w:r w:rsidR="005778AC" w:rsidRPr="009E5D05">
        <w:rPr>
          <w:b/>
          <w:sz w:val="24"/>
          <w:szCs w:val="24"/>
        </w:rPr>
        <w:t>5</w:t>
      </w:r>
      <w:r w:rsidR="00105BED" w:rsidRPr="009E5D05">
        <w:rPr>
          <w:b/>
          <w:sz w:val="24"/>
          <w:szCs w:val="24"/>
        </w:rPr>
        <w:t>:</w:t>
      </w:r>
      <w:r w:rsidR="00105BED" w:rsidRPr="00105BED">
        <w:rPr>
          <w:sz w:val="24"/>
          <w:szCs w:val="24"/>
        </w:rPr>
        <w:t xml:space="preserve"> Side-by-side comparison of the same adjacency matrices </w:t>
      </w:r>
      <w:proofErr w:type="gramStart"/>
      <w:r w:rsidR="00105BED" w:rsidRPr="00105BED">
        <w:rPr>
          <w:sz w:val="24"/>
          <w:szCs w:val="24"/>
        </w:rPr>
        <w:t>laid</w:t>
      </w:r>
      <w:proofErr w:type="gramEnd"/>
      <w:r w:rsidR="00105BED" w:rsidRPr="00105BED">
        <w:rPr>
          <w:sz w:val="24"/>
          <w:szCs w:val="24"/>
        </w:rPr>
        <w:t xml:space="preserve"> out by GRNsight and by</w:t>
      </w:r>
      <w:r w:rsidR="00105BED" w:rsidRPr="009C28A8">
        <w:rPr>
          <w:sz w:val="24"/>
          <w:szCs w:val="24"/>
        </w:rPr>
        <w:t xml:space="preserve"> hand</w:t>
      </w:r>
      <w:r w:rsidR="00105BED">
        <w:rPr>
          <w:sz w:val="24"/>
          <w:szCs w:val="24"/>
        </w:rPr>
        <w:t>. A) GRNsight automatic layout of the demonstration file, D</w:t>
      </w:r>
      <w:r w:rsidR="00105BED" w:rsidRPr="009C28A8">
        <w:rPr>
          <w:sz w:val="24"/>
          <w:szCs w:val="24"/>
        </w:rPr>
        <w:t>emo #3: Unwe</w:t>
      </w:r>
      <w:r w:rsidR="00105BED">
        <w:rPr>
          <w:sz w:val="24"/>
          <w:szCs w:val="24"/>
        </w:rPr>
        <w:t xml:space="preserve">ighted GRN (21 genes, 31 edges); B) graph from (A) manually manipulated from within GRNsight; C) the same adjacency matrix from (A) and (B) laid out entirely by hand in Adobe Illustrator, corresponding to Figure 1 of </w:t>
      </w:r>
      <w:proofErr w:type="spellStart"/>
      <w:r w:rsidR="00105BED" w:rsidRPr="005B1612">
        <w:rPr>
          <w:sz w:val="24"/>
          <w:szCs w:val="24"/>
          <w:highlight w:val="yellow"/>
        </w:rPr>
        <w:t>Dahlquist</w:t>
      </w:r>
      <w:proofErr w:type="spellEnd"/>
      <w:r w:rsidR="00105BED" w:rsidRPr="005B1612">
        <w:rPr>
          <w:sz w:val="24"/>
          <w:szCs w:val="24"/>
          <w:highlight w:val="yellow"/>
        </w:rPr>
        <w:t xml:space="preserve"> et al., (2015)</w:t>
      </w:r>
      <w:r w:rsidR="00105BED">
        <w:rPr>
          <w:sz w:val="24"/>
          <w:szCs w:val="24"/>
        </w:rPr>
        <w:t xml:space="preserve">; D) GRNsight automatic layout of the demonstration file, </w:t>
      </w:r>
      <w:r w:rsidR="00105BED" w:rsidRPr="009C28A8">
        <w:rPr>
          <w:sz w:val="24"/>
          <w:szCs w:val="24"/>
        </w:rPr>
        <w:t xml:space="preserve">Demo #4: Weighted GRN (21 genes, 31 edges, </w:t>
      </w:r>
      <w:proofErr w:type="spellStart"/>
      <w:r w:rsidR="00105BED" w:rsidRPr="00322102">
        <w:rPr>
          <w:sz w:val="24"/>
          <w:szCs w:val="24"/>
          <w:highlight w:val="yellow"/>
        </w:rPr>
        <w:t>Schade</w:t>
      </w:r>
      <w:proofErr w:type="spellEnd"/>
      <w:r w:rsidR="00105BED" w:rsidRPr="00322102">
        <w:rPr>
          <w:sz w:val="24"/>
          <w:szCs w:val="24"/>
          <w:highlight w:val="yellow"/>
        </w:rPr>
        <w:t xml:space="preserve"> et al. 2004</w:t>
      </w:r>
      <w:r w:rsidR="00105BED" w:rsidRPr="009C28A8">
        <w:rPr>
          <w:sz w:val="24"/>
          <w:szCs w:val="24"/>
        </w:rPr>
        <w:t xml:space="preserve"> data)</w:t>
      </w:r>
      <w:r w:rsidR="00105BED">
        <w:rPr>
          <w:sz w:val="24"/>
          <w:szCs w:val="24"/>
        </w:rPr>
        <w:t>; E)</w:t>
      </w:r>
      <w:r w:rsidR="00105BED" w:rsidRPr="009C28A8">
        <w:rPr>
          <w:sz w:val="24"/>
          <w:szCs w:val="24"/>
        </w:rPr>
        <w:t xml:space="preserve"> </w:t>
      </w:r>
      <w:r w:rsidR="00105BED">
        <w:rPr>
          <w:sz w:val="24"/>
          <w:szCs w:val="24"/>
        </w:rPr>
        <w:t xml:space="preserve">graph from (D) manually manipulated from within GRNsight; F) the same adjacency matrix from (D) and (E) laid out entirely by hand in Adobe Illustrator, corresponding to Figure 8 of </w:t>
      </w:r>
      <w:proofErr w:type="spellStart"/>
      <w:r w:rsidR="00105BED" w:rsidRPr="005B1612">
        <w:rPr>
          <w:sz w:val="24"/>
          <w:szCs w:val="24"/>
          <w:highlight w:val="yellow"/>
        </w:rPr>
        <w:t>Dahlquist</w:t>
      </w:r>
      <w:proofErr w:type="spellEnd"/>
      <w:r w:rsidR="00105BED" w:rsidRPr="005B1612">
        <w:rPr>
          <w:sz w:val="24"/>
          <w:szCs w:val="24"/>
          <w:highlight w:val="yellow"/>
        </w:rPr>
        <w:t xml:space="preserve"> et al., (2015)</w:t>
      </w:r>
      <w:r w:rsidR="003A0947">
        <w:rPr>
          <w:sz w:val="24"/>
          <w:szCs w:val="24"/>
        </w:rPr>
        <w:t>.</w:t>
      </w:r>
    </w:p>
    <w:p w14:paraId="3478EE6A" w14:textId="07CF964C" w:rsidR="00655BF8" w:rsidRPr="00655BF8" w:rsidRDefault="00655BF8" w:rsidP="00547DC2">
      <w:pPr>
        <w:spacing w:before="240" w:after="240" w:line="480" w:lineRule="auto"/>
        <w:ind w:firstLine="720"/>
        <w:rPr>
          <w:sz w:val="24"/>
          <w:szCs w:val="24"/>
        </w:rPr>
      </w:pPr>
      <w:r w:rsidRPr="00655BF8">
        <w:rPr>
          <w:sz w:val="24"/>
          <w:szCs w:val="24"/>
        </w:rPr>
        <w:t>Viewing the unweighted network (</w:t>
      </w:r>
      <w:r w:rsidR="0040529B">
        <w:rPr>
          <w:sz w:val="24"/>
          <w:szCs w:val="24"/>
        </w:rPr>
        <w:t>Fig.</w:t>
      </w:r>
      <w:r w:rsidR="004B6852">
        <w:rPr>
          <w:sz w:val="24"/>
          <w:szCs w:val="24"/>
        </w:rPr>
        <w:t xml:space="preserve"> </w:t>
      </w:r>
      <w:r w:rsidR="002304F6">
        <w:rPr>
          <w:sz w:val="24"/>
          <w:szCs w:val="24"/>
        </w:rPr>
        <w:t>5</w:t>
      </w:r>
      <w:r w:rsidR="0040529B">
        <w:rPr>
          <w:sz w:val="24"/>
          <w:szCs w:val="24"/>
        </w:rPr>
        <w:t>A, B, C</w:t>
      </w:r>
      <w:r w:rsidRPr="00655BF8">
        <w:rPr>
          <w:sz w:val="24"/>
          <w:szCs w:val="24"/>
        </w:rPr>
        <w:t>) allows one to make observations about the network structure</w:t>
      </w:r>
      <w:r w:rsidR="000028B1">
        <w:rPr>
          <w:sz w:val="24"/>
          <w:szCs w:val="24"/>
        </w:rPr>
        <w:t xml:space="preserve"> (</w:t>
      </w:r>
      <w:proofErr w:type="spellStart"/>
      <w:r w:rsidR="000028B1" w:rsidRPr="00322102">
        <w:rPr>
          <w:sz w:val="24"/>
          <w:szCs w:val="24"/>
          <w:highlight w:val="yellow"/>
        </w:rPr>
        <w:t>Dahlquist</w:t>
      </w:r>
      <w:proofErr w:type="spellEnd"/>
      <w:r w:rsidR="000028B1" w:rsidRPr="00322102">
        <w:rPr>
          <w:sz w:val="24"/>
          <w:szCs w:val="24"/>
          <w:highlight w:val="yellow"/>
        </w:rPr>
        <w:t xml:space="preserve"> et al., 2015</w:t>
      </w:r>
      <w:r w:rsidR="000028B1">
        <w:rPr>
          <w:sz w:val="24"/>
          <w:szCs w:val="24"/>
        </w:rPr>
        <w:t>)</w:t>
      </w:r>
      <w:r w:rsidRPr="00655BF8">
        <w:rPr>
          <w:sz w:val="24"/>
          <w:szCs w:val="24"/>
        </w:rPr>
        <w:t xml:space="preserve">. For example, YAP6 has the highest in-degree, being regulated by six other transcription factors. RAP1 has </w:t>
      </w:r>
      <w:r w:rsidR="004B6852">
        <w:rPr>
          <w:sz w:val="24"/>
          <w:szCs w:val="24"/>
        </w:rPr>
        <w:t xml:space="preserve">the highest </w:t>
      </w:r>
      <w:r w:rsidRPr="00655BF8">
        <w:rPr>
          <w:sz w:val="24"/>
          <w:szCs w:val="24"/>
        </w:rPr>
        <w:t>out-degree</w:t>
      </w:r>
      <w:r w:rsidR="009C16E4">
        <w:rPr>
          <w:sz w:val="24"/>
          <w:szCs w:val="24"/>
        </w:rPr>
        <w:t xml:space="preserve"> of</w:t>
      </w:r>
      <w:r w:rsidRPr="00655BF8">
        <w:rPr>
          <w:sz w:val="24"/>
          <w:szCs w:val="24"/>
        </w:rPr>
        <w:t xml:space="preserve"> five, </w:t>
      </w:r>
      <w:r w:rsidRPr="00655BF8">
        <w:rPr>
          <w:sz w:val="24"/>
          <w:szCs w:val="24"/>
        </w:rPr>
        <w:lastRenderedPageBreak/>
        <w:t xml:space="preserve">regulating four other transcription factors and </w:t>
      </w:r>
      <w:proofErr w:type="gramStart"/>
      <w:r w:rsidRPr="00655BF8">
        <w:rPr>
          <w:sz w:val="24"/>
          <w:szCs w:val="24"/>
        </w:rPr>
        <w:t>itself</w:t>
      </w:r>
      <w:proofErr w:type="gramEnd"/>
      <w:r w:rsidRPr="00655BF8">
        <w:rPr>
          <w:sz w:val="24"/>
          <w:szCs w:val="24"/>
        </w:rPr>
        <w:t xml:space="preserve">.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Pr>
          <w:sz w:val="24"/>
          <w:szCs w:val="24"/>
        </w:rPr>
        <w:t xml:space="preserve">rather complex </w:t>
      </w:r>
      <w:proofErr w:type="spellStart"/>
      <w:r w:rsidRPr="00655BF8">
        <w:rPr>
          <w:sz w:val="24"/>
          <w:szCs w:val="24"/>
        </w:rPr>
        <w:t>feedforward</w:t>
      </w:r>
      <w:proofErr w:type="spellEnd"/>
      <w:r w:rsidRPr="00655BF8">
        <w:rPr>
          <w:sz w:val="24"/>
          <w:szCs w:val="24"/>
        </w:rPr>
        <w:t xml:space="preserve"> motifs involving CIN5, ROX1, and YAP6 </w:t>
      </w:r>
      <w:r w:rsidR="000028B1">
        <w:rPr>
          <w:sz w:val="24"/>
          <w:szCs w:val="24"/>
        </w:rPr>
        <w:t>and SKN7, YAP1, and ROX1</w:t>
      </w:r>
      <w:r w:rsidR="00AC583B">
        <w:rPr>
          <w:sz w:val="24"/>
          <w:szCs w:val="24"/>
        </w:rPr>
        <w:t xml:space="preserve"> (</w:t>
      </w:r>
      <w:proofErr w:type="spellStart"/>
      <w:r w:rsidR="00AC583B" w:rsidRPr="00322102">
        <w:rPr>
          <w:sz w:val="24"/>
          <w:szCs w:val="24"/>
          <w:highlight w:val="yellow"/>
        </w:rPr>
        <w:t>Dahlquist</w:t>
      </w:r>
      <w:proofErr w:type="spellEnd"/>
      <w:r w:rsidR="00AC583B" w:rsidRPr="00322102">
        <w:rPr>
          <w:sz w:val="24"/>
          <w:szCs w:val="24"/>
          <w:highlight w:val="yellow"/>
        </w:rPr>
        <w:t xml:space="preserve"> et al., 2015</w:t>
      </w:r>
      <w:r w:rsidR="00AC583B">
        <w:rPr>
          <w:sz w:val="24"/>
          <w:szCs w:val="24"/>
        </w:rPr>
        <w:t>)</w:t>
      </w:r>
      <w:r w:rsidRPr="00655BF8">
        <w:rPr>
          <w:sz w:val="24"/>
          <w:szCs w:val="24"/>
        </w:rPr>
        <w:t>.</w:t>
      </w:r>
    </w:p>
    <w:p w14:paraId="1E5F3592" w14:textId="08CA0F5B" w:rsidR="004D235E" w:rsidRDefault="00655BF8" w:rsidP="004D235E">
      <w:pPr>
        <w:spacing w:before="240" w:after="240" w:line="480" w:lineRule="auto"/>
        <w:ind w:firstLine="720"/>
        <w:rPr>
          <w:sz w:val="24"/>
          <w:szCs w:val="24"/>
        </w:rPr>
      </w:pPr>
      <w:r w:rsidRPr="00655BF8">
        <w:rPr>
          <w:sz w:val="24"/>
          <w:szCs w:val="24"/>
        </w:rPr>
        <w:t xml:space="preserve">The networks with colored edges </w:t>
      </w:r>
      <w:r w:rsidR="005B1612">
        <w:rPr>
          <w:sz w:val="24"/>
          <w:szCs w:val="24"/>
        </w:rPr>
        <w:t>(Fig.</w:t>
      </w:r>
      <w:r w:rsidR="002B60E3">
        <w:rPr>
          <w:sz w:val="24"/>
          <w:szCs w:val="24"/>
        </w:rPr>
        <w:t xml:space="preserve"> </w:t>
      </w:r>
      <w:r w:rsidR="002304F6">
        <w:rPr>
          <w:sz w:val="24"/>
          <w:szCs w:val="24"/>
        </w:rPr>
        <w:t>5</w:t>
      </w:r>
      <w:r w:rsidR="0040529B">
        <w:rPr>
          <w:sz w:val="24"/>
          <w:szCs w:val="24"/>
        </w:rPr>
        <w:t>D, E, F</w:t>
      </w:r>
      <w:r w:rsidR="002B60E3">
        <w:rPr>
          <w:sz w:val="24"/>
          <w:szCs w:val="24"/>
        </w:rPr>
        <w:t>)</w:t>
      </w:r>
      <w:r w:rsidRPr="00655BF8">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0028B1">
        <w:rPr>
          <w:sz w:val="24"/>
          <w:szCs w:val="24"/>
        </w:rPr>
        <w:t xml:space="preserve"> (</w:t>
      </w:r>
      <w:proofErr w:type="spellStart"/>
      <w:r w:rsidR="000028B1" w:rsidRPr="00322102">
        <w:rPr>
          <w:sz w:val="24"/>
          <w:szCs w:val="24"/>
          <w:highlight w:val="yellow"/>
        </w:rPr>
        <w:t>Dahlquist</w:t>
      </w:r>
      <w:proofErr w:type="spellEnd"/>
      <w:r w:rsidR="000028B1" w:rsidRPr="00322102">
        <w:rPr>
          <w:sz w:val="24"/>
          <w:szCs w:val="24"/>
          <w:highlight w:val="yellow"/>
        </w:rPr>
        <w:t xml:space="preserve"> et al., 2015</w:t>
      </w:r>
      <w:r w:rsidR="000028B1">
        <w:rPr>
          <w:sz w:val="24"/>
          <w:szCs w:val="24"/>
        </w:rPr>
        <w:t>)</w:t>
      </w:r>
      <w:r w:rsidRPr="00655BF8">
        <w:rPr>
          <w:sz w:val="24"/>
          <w:szCs w:val="24"/>
        </w:rPr>
        <w:t>.</w:t>
      </w:r>
      <w:r w:rsidR="002B60E3">
        <w:rPr>
          <w:sz w:val="24"/>
          <w:szCs w:val="24"/>
        </w:rPr>
        <w:t xml:space="preserve"> </w:t>
      </w:r>
      <w:r w:rsidRPr="00655BF8">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w:t>
      </w:r>
      <w:proofErr w:type="spellStart"/>
      <w:r w:rsidRPr="00322102">
        <w:rPr>
          <w:sz w:val="24"/>
          <w:szCs w:val="24"/>
          <w:highlight w:val="yellow"/>
        </w:rPr>
        <w:t>Schade</w:t>
      </w:r>
      <w:proofErr w:type="spellEnd"/>
      <w:r w:rsidRPr="00322102">
        <w:rPr>
          <w:sz w:val="24"/>
          <w:szCs w:val="24"/>
          <w:highlight w:val="yellow"/>
        </w:rPr>
        <w:t xml:space="preserve"> et al. (2004)</w:t>
      </w:r>
      <w:r w:rsidRPr="00655BF8">
        <w:rPr>
          <w:sz w:val="24"/>
          <w:szCs w:val="24"/>
        </w:rPr>
        <w:t xml:space="preserve"> using a penalized nonlinear least squares approach.</w:t>
      </w:r>
      <w:r w:rsidR="002B60E3">
        <w:rPr>
          <w:sz w:val="24"/>
          <w:szCs w:val="24"/>
        </w:rPr>
        <w:t xml:space="preserve">  </w:t>
      </w:r>
      <w:r w:rsidRPr="00655BF8">
        <w:rPr>
          <w:sz w:val="24"/>
          <w:szCs w:val="24"/>
        </w:rPr>
        <w:t xml:space="preserve">In particular, GRNsight is displaying the results of the optimized weight parameters. </w:t>
      </w:r>
      <w:r w:rsidR="00AA4F78">
        <w:rPr>
          <w:sz w:val="24"/>
          <w:szCs w:val="24"/>
        </w:rPr>
        <w:t xml:space="preserve"> </w:t>
      </w:r>
      <w:r w:rsidRPr="00655BF8">
        <w:rPr>
          <w:sz w:val="24"/>
          <w:szCs w:val="24"/>
        </w:rPr>
        <w:t xml:space="preserve">Positive weights &gt; 0 represent an activation relationship and are shown by </w:t>
      </w:r>
      <w:r w:rsidR="002304F6">
        <w:rPr>
          <w:sz w:val="24"/>
          <w:szCs w:val="24"/>
        </w:rPr>
        <w:t>pointed</w:t>
      </w:r>
      <w:r w:rsidRPr="00655BF8">
        <w:rPr>
          <w:sz w:val="24"/>
          <w:szCs w:val="24"/>
        </w:rPr>
        <w:t xml:space="preserve"> arrowheads. </w:t>
      </w:r>
      <w:r w:rsidR="00AA4F78">
        <w:rPr>
          <w:sz w:val="24"/>
          <w:szCs w:val="24"/>
        </w:rPr>
        <w:t xml:space="preserve"> </w:t>
      </w:r>
      <w:r w:rsidRPr="00655BF8">
        <w:rPr>
          <w:sz w:val="24"/>
          <w:szCs w:val="24"/>
        </w:rPr>
        <w:t xml:space="preserve">One example is that CIN5 activates the expression of MSN1. </w:t>
      </w:r>
      <w:r w:rsidR="00AA4F78">
        <w:rPr>
          <w:sz w:val="24"/>
          <w:szCs w:val="24"/>
        </w:rPr>
        <w:t xml:space="preserve"> </w:t>
      </w:r>
      <w:r w:rsidRPr="00655BF8">
        <w:rPr>
          <w:sz w:val="24"/>
          <w:szCs w:val="24"/>
        </w:rPr>
        <w:t>Negative weights &lt; 0 represent a repression relationship and are shown by a blunt arrowhead. One example is that ABF1 represses the expression of MSN1.</w:t>
      </w:r>
      <w:r w:rsidR="00D15626">
        <w:rPr>
          <w:sz w:val="24"/>
          <w:szCs w:val="24"/>
        </w:rPr>
        <w:t xml:space="preserve">  </w:t>
      </w:r>
      <w:r w:rsidRPr="00655BF8">
        <w:rPr>
          <w:sz w:val="24"/>
          <w:szCs w:val="24"/>
        </w:rPr>
        <w:t>The thicknesses of the edges also vary based on the magnitude of t</w:t>
      </w:r>
      <w:r w:rsidR="00D15626">
        <w:rPr>
          <w:sz w:val="24"/>
          <w:szCs w:val="24"/>
        </w:rPr>
        <w:t>he absolute value of the weight with l</w:t>
      </w:r>
      <w:r w:rsidRPr="00655BF8">
        <w:rPr>
          <w:sz w:val="24"/>
          <w:szCs w:val="24"/>
        </w:rPr>
        <w:t>arger magnitudes hav</w:t>
      </w:r>
      <w:r w:rsidR="00D15626">
        <w:rPr>
          <w:sz w:val="24"/>
          <w:szCs w:val="24"/>
        </w:rPr>
        <w:t>ing</w:t>
      </w:r>
      <w:r w:rsidRPr="00655BF8">
        <w:rPr>
          <w:sz w:val="24"/>
          <w:szCs w:val="24"/>
        </w:rPr>
        <w:t xml:space="preserve"> thicker e</w:t>
      </w:r>
      <w:r w:rsidR="00D15626">
        <w:rPr>
          <w:sz w:val="24"/>
          <w:szCs w:val="24"/>
        </w:rPr>
        <w:t>dges and smaller magnitudes having</w:t>
      </w:r>
      <w:r w:rsidRPr="00655BF8">
        <w:rPr>
          <w:sz w:val="24"/>
          <w:szCs w:val="24"/>
        </w:rPr>
        <w:t xml:space="preserve"> thinner edges. </w:t>
      </w:r>
      <w:r w:rsidR="00D15626">
        <w:rPr>
          <w:sz w:val="24"/>
          <w:szCs w:val="24"/>
        </w:rPr>
        <w:t>I</w:t>
      </w:r>
      <w:r w:rsidRPr="00655BF8">
        <w:rPr>
          <w:sz w:val="24"/>
          <w:szCs w:val="24"/>
        </w:rPr>
        <w:t xml:space="preserve">n </w:t>
      </w:r>
      <w:r w:rsidR="00DD1CFC">
        <w:rPr>
          <w:sz w:val="24"/>
          <w:szCs w:val="24"/>
        </w:rPr>
        <w:t>Figures 5D, E, and F</w:t>
      </w:r>
      <w:r w:rsidRPr="00655BF8">
        <w:rPr>
          <w:sz w:val="24"/>
          <w:szCs w:val="24"/>
        </w:rPr>
        <w:t>, the thickest edge corresponds to the repression of the expre</w:t>
      </w:r>
      <w:r w:rsidR="00A63725">
        <w:rPr>
          <w:sz w:val="24"/>
          <w:szCs w:val="24"/>
        </w:rPr>
        <w:t xml:space="preserve">ssion of MSN1 by ABF1 because the absolute value of its weight parameter </w:t>
      </w:r>
      <w:r w:rsidR="00120E50">
        <w:rPr>
          <w:sz w:val="24"/>
          <w:szCs w:val="24"/>
        </w:rPr>
        <w:t xml:space="preserve">(-2.97) </w:t>
      </w:r>
      <w:r w:rsidR="00A63725">
        <w:rPr>
          <w:sz w:val="24"/>
          <w:szCs w:val="24"/>
        </w:rPr>
        <w:t>has</w:t>
      </w:r>
      <w:r w:rsidR="00120E50">
        <w:rPr>
          <w:sz w:val="24"/>
          <w:szCs w:val="24"/>
        </w:rPr>
        <w:t xml:space="preserve"> the highest magnitude</w:t>
      </w:r>
      <w:r w:rsidR="00A63725">
        <w:rPr>
          <w:sz w:val="24"/>
          <w:szCs w:val="24"/>
        </w:rPr>
        <w:t xml:space="preserve"> out of all the weights</w:t>
      </w:r>
      <w:r w:rsidR="00547DC2">
        <w:rPr>
          <w:sz w:val="24"/>
          <w:szCs w:val="24"/>
        </w:rPr>
        <w:t xml:space="preserve"> (</w:t>
      </w:r>
      <w:proofErr w:type="spellStart"/>
      <w:r w:rsidR="00547DC2" w:rsidRPr="00322102">
        <w:rPr>
          <w:sz w:val="24"/>
          <w:szCs w:val="24"/>
          <w:highlight w:val="yellow"/>
        </w:rPr>
        <w:t>Dahlquist</w:t>
      </w:r>
      <w:proofErr w:type="spellEnd"/>
      <w:r w:rsidR="00547DC2" w:rsidRPr="00322102">
        <w:rPr>
          <w:sz w:val="24"/>
          <w:szCs w:val="24"/>
          <w:highlight w:val="yellow"/>
        </w:rPr>
        <w:t xml:space="preserve"> et al., 2015</w:t>
      </w:r>
      <w:r w:rsidR="00547DC2">
        <w:rPr>
          <w:sz w:val="24"/>
          <w:szCs w:val="24"/>
        </w:rPr>
        <w:t>)</w:t>
      </w:r>
      <w:r w:rsidRPr="00655BF8">
        <w:rPr>
          <w:sz w:val="24"/>
          <w:szCs w:val="24"/>
        </w:rPr>
        <w:t>.</w:t>
      </w:r>
      <w:r w:rsidR="004D235E">
        <w:rPr>
          <w:sz w:val="24"/>
          <w:szCs w:val="24"/>
        </w:rPr>
        <w:t xml:space="preserve"> </w:t>
      </w:r>
    </w:p>
    <w:p w14:paraId="4596EC71" w14:textId="7253310E" w:rsidR="00655BF8" w:rsidRPr="00655BF8" w:rsidRDefault="00655BF8" w:rsidP="004D235E">
      <w:pPr>
        <w:spacing w:before="240" w:after="240" w:line="480" w:lineRule="auto"/>
        <w:ind w:firstLine="720"/>
        <w:rPr>
          <w:sz w:val="24"/>
          <w:szCs w:val="24"/>
        </w:rPr>
      </w:pPr>
      <w:r w:rsidRPr="00655BF8">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Pr>
          <w:sz w:val="24"/>
          <w:szCs w:val="24"/>
        </w:rPr>
        <w:t>05 are colored grey to indicate</w:t>
      </w:r>
      <w:r w:rsidRPr="00655BF8">
        <w:rPr>
          <w:sz w:val="24"/>
          <w:szCs w:val="24"/>
        </w:rPr>
        <w:t xml:space="preserve"> that their normalized magnitude is near zero and that they have a weak influence on the target gene (5 edges in this example).</w:t>
      </w:r>
      <w:r w:rsidR="004D235E">
        <w:rPr>
          <w:sz w:val="24"/>
          <w:szCs w:val="24"/>
        </w:rPr>
        <w:t xml:space="preserve">  The grey color de-emphasizes the weak relationships to the eye</w:t>
      </w:r>
      <w:r w:rsidR="000019FD">
        <w:rPr>
          <w:sz w:val="24"/>
          <w:szCs w:val="24"/>
        </w:rPr>
        <w:t>, thus emphasizing</w:t>
      </w:r>
      <w:r w:rsidR="004D235E">
        <w:rPr>
          <w:sz w:val="24"/>
          <w:szCs w:val="24"/>
        </w:rPr>
        <w:t xml:space="preserve"> the stronger colored relationships.</w:t>
      </w:r>
    </w:p>
    <w:p w14:paraId="49F9930D" w14:textId="0F01EAE1" w:rsidR="00655BF8" w:rsidRPr="00655BF8" w:rsidRDefault="00655BF8" w:rsidP="004D235E">
      <w:pPr>
        <w:spacing w:before="240" w:after="240" w:line="480" w:lineRule="auto"/>
        <w:ind w:firstLine="720"/>
        <w:rPr>
          <w:sz w:val="24"/>
          <w:szCs w:val="24"/>
        </w:rPr>
      </w:pPr>
      <w:r w:rsidRPr="00655BF8">
        <w:rPr>
          <w:sz w:val="24"/>
          <w:szCs w:val="24"/>
        </w:rPr>
        <w:t>Because of this visualization of the weight parameters, one can make some interesting observations about the behavior of the network</w:t>
      </w:r>
      <w:r w:rsidR="00B37244">
        <w:rPr>
          <w:sz w:val="24"/>
          <w:szCs w:val="24"/>
        </w:rPr>
        <w:t xml:space="preserve"> (</w:t>
      </w:r>
      <w:proofErr w:type="spellStart"/>
      <w:r w:rsidR="00B37244" w:rsidRPr="00322102">
        <w:rPr>
          <w:sz w:val="24"/>
          <w:szCs w:val="24"/>
          <w:highlight w:val="yellow"/>
        </w:rPr>
        <w:t>Dahlquist</w:t>
      </w:r>
      <w:proofErr w:type="spellEnd"/>
      <w:r w:rsidR="00B37244" w:rsidRPr="00322102">
        <w:rPr>
          <w:sz w:val="24"/>
          <w:szCs w:val="24"/>
          <w:highlight w:val="yellow"/>
        </w:rPr>
        <w:t xml:space="preserve"> et al., 2015</w:t>
      </w:r>
      <w:r w:rsidR="00B37244">
        <w:rPr>
          <w:sz w:val="24"/>
          <w:szCs w:val="24"/>
        </w:rPr>
        <w:t>)</w:t>
      </w:r>
      <w:r w:rsidRPr="00655BF8">
        <w:rPr>
          <w:sz w:val="24"/>
          <w:szCs w:val="24"/>
        </w:rPr>
        <w:t xml:space="preserve">. </w:t>
      </w:r>
      <w:proofErr w:type="gramStart"/>
      <w:r w:rsidRPr="00655BF8">
        <w:rPr>
          <w:sz w:val="24"/>
          <w:szCs w:val="24"/>
        </w:rPr>
        <w:t>The expression of several genes is controlled by a balance of activation and repression</w:t>
      </w:r>
      <w:proofErr w:type="gramEnd"/>
      <w:r w:rsidRPr="00655BF8">
        <w:rPr>
          <w:sz w:val="24"/>
          <w:szCs w:val="24"/>
        </w:rPr>
        <w:t xml:space="preserve"> by different regulators. For example, the expression of MSN1 is strongly activated by CIN5, but even more strongly repressed by ABF1. Furthermore, some </w:t>
      </w:r>
      <w:r w:rsidR="00BF1801">
        <w:rPr>
          <w:sz w:val="24"/>
          <w:szCs w:val="24"/>
        </w:rPr>
        <w:t>transcription factors</w:t>
      </w:r>
      <w:r w:rsidRPr="00655BF8">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Pr>
          <w:sz w:val="24"/>
          <w:szCs w:val="24"/>
        </w:rPr>
        <w:t xml:space="preserve"> (</w:t>
      </w:r>
      <w:r w:rsidR="00A41A64">
        <w:rPr>
          <w:sz w:val="24"/>
          <w:szCs w:val="24"/>
          <w:highlight w:val="yellow"/>
        </w:rPr>
        <w:t xml:space="preserve">Shore and </w:t>
      </w:r>
      <w:proofErr w:type="spellStart"/>
      <w:r w:rsidR="00A41A64">
        <w:rPr>
          <w:sz w:val="24"/>
          <w:szCs w:val="24"/>
          <w:highlight w:val="yellow"/>
        </w:rPr>
        <w:t>Nasmyth</w:t>
      </w:r>
      <w:proofErr w:type="spellEnd"/>
      <w:r w:rsidR="00A41A64">
        <w:rPr>
          <w:sz w:val="24"/>
          <w:szCs w:val="24"/>
          <w:highlight w:val="yellow"/>
        </w:rPr>
        <w:t>, 1987</w:t>
      </w:r>
      <w:r w:rsidR="00A41A64">
        <w:rPr>
          <w:sz w:val="24"/>
          <w:szCs w:val="24"/>
        </w:rPr>
        <w:t>)</w:t>
      </w:r>
      <w:r w:rsidRPr="00655BF8">
        <w:rPr>
          <w:sz w:val="24"/>
          <w:szCs w:val="24"/>
        </w:rPr>
        <w:t>. Thus, GRNsight enables one to interpret the weight parameters more easily than one could from the adjacency matrix alone.</w:t>
      </w:r>
    </w:p>
    <w:p w14:paraId="068B3810" w14:textId="16819828" w:rsidR="00655BF8" w:rsidRDefault="00655BF8" w:rsidP="00B479F0">
      <w:pPr>
        <w:spacing w:before="240" w:after="240" w:line="480" w:lineRule="auto"/>
        <w:ind w:firstLine="720"/>
        <w:rPr>
          <w:sz w:val="24"/>
          <w:szCs w:val="24"/>
        </w:rPr>
      </w:pPr>
      <w:r w:rsidRPr="00655BF8">
        <w:rPr>
          <w:sz w:val="24"/>
          <w:szCs w:val="24"/>
        </w:rPr>
        <w:t xml:space="preserve">Note that the nodes </w:t>
      </w:r>
      <w:r w:rsidR="00BF1801">
        <w:rPr>
          <w:sz w:val="24"/>
          <w:szCs w:val="24"/>
        </w:rPr>
        <w:t xml:space="preserve">in </w:t>
      </w:r>
      <w:r w:rsidR="00DD1CFC">
        <w:rPr>
          <w:sz w:val="24"/>
          <w:szCs w:val="24"/>
        </w:rPr>
        <w:t>Fig</w:t>
      </w:r>
      <w:r w:rsidR="00BF1801">
        <w:rPr>
          <w:sz w:val="24"/>
          <w:szCs w:val="24"/>
        </w:rPr>
        <w:t>ure</w:t>
      </w:r>
      <w:r w:rsidR="00DD1CFC">
        <w:rPr>
          <w:sz w:val="24"/>
          <w:szCs w:val="24"/>
        </w:rPr>
        <w:t xml:space="preserve"> 5F</w:t>
      </w:r>
      <w:r w:rsidRPr="00655BF8">
        <w:rPr>
          <w:sz w:val="24"/>
          <w:szCs w:val="24"/>
        </w:rPr>
        <w:t xml:space="preserve"> are also colored</w:t>
      </w:r>
      <w:r w:rsidR="001F7C7C">
        <w:rPr>
          <w:sz w:val="24"/>
          <w:szCs w:val="24"/>
        </w:rPr>
        <w:t xml:space="preserve"> in the style of </w:t>
      </w:r>
      <w:proofErr w:type="spellStart"/>
      <w:r w:rsidR="001F7C7C">
        <w:rPr>
          <w:sz w:val="24"/>
          <w:szCs w:val="24"/>
        </w:rPr>
        <w:t>GenMAPP</w:t>
      </w:r>
      <w:proofErr w:type="spellEnd"/>
      <w:r w:rsidR="001F7C7C">
        <w:rPr>
          <w:sz w:val="24"/>
          <w:szCs w:val="24"/>
        </w:rPr>
        <w:t xml:space="preserve"> 2 (</w:t>
      </w:r>
      <w:proofErr w:type="spellStart"/>
      <w:r w:rsidR="001F7C7C" w:rsidRPr="00DD1CFC">
        <w:rPr>
          <w:sz w:val="24"/>
          <w:szCs w:val="24"/>
          <w:highlight w:val="yellow"/>
        </w:rPr>
        <w:t>Salomonis</w:t>
      </w:r>
      <w:proofErr w:type="spellEnd"/>
      <w:r w:rsidR="001F7C7C" w:rsidRPr="00DD1CFC">
        <w:rPr>
          <w:sz w:val="24"/>
          <w:szCs w:val="24"/>
          <w:highlight w:val="yellow"/>
        </w:rPr>
        <w:t xml:space="preserve"> et al. 2007</w:t>
      </w:r>
      <w:r w:rsidR="001F7C7C">
        <w:rPr>
          <w:sz w:val="24"/>
          <w:szCs w:val="24"/>
        </w:rPr>
        <w:t>)</w:t>
      </w:r>
      <w:r w:rsidRPr="00655BF8">
        <w:rPr>
          <w:sz w:val="24"/>
          <w:szCs w:val="24"/>
        </w:rPr>
        <w:t xml:space="preserve">, based on the time course of expression of that gene in the </w:t>
      </w:r>
      <w:proofErr w:type="spellStart"/>
      <w:r w:rsidRPr="00322102">
        <w:rPr>
          <w:sz w:val="24"/>
          <w:szCs w:val="24"/>
          <w:highlight w:val="yellow"/>
        </w:rPr>
        <w:t>Schade</w:t>
      </w:r>
      <w:proofErr w:type="spellEnd"/>
      <w:r w:rsidRPr="00322102">
        <w:rPr>
          <w:sz w:val="24"/>
          <w:szCs w:val="24"/>
          <w:highlight w:val="yellow"/>
        </w:rPr>
        <w:t xml:space="preserve"> et al. (2004)</w:t>
      </w:r>
      <w:r w:rsidRPr="00655BF8">
        <w:rPr>
          <w:sz w:val="24"/>
          <w:szCs w:val="24"/>
        </w:rPr>
        <w:t xml:space="preserve">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currently under development for version 2.</w:t>
      </w:r>
    </w:p>
    <w:p w14:paraId="25F2653A" w14:textId="3D7C7D0B" w:rsidR="00716CDE" w:rsidRDefault="00B02A52" w:rsidP="00B479F0">
      <w:pPr>
        <w:spacing w:before="240" w:after="240" w:line="480" w:lineRule="auto"/>
        <w:ind w:firstLine="720"/>
        <w:rPr>
          <w:sz w:val="24"/>
          <w:szCs w:val="24"/>
        </w:rPr>
      </w:pPr>
      <w:r>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w:t>
      </w:r>
      <w:proofErr w:type="spellStart"/>
      <w:r>
        <w:rPr>
          <w:sz w:val="24"/>
          <w:szCs w:val="24"/>
        </w:rPr>
        <w:t>Cytoscape</w:t>
      </w:r>
      <w:proofErr w:type="spellEnd"/>
      <w:r>
        <w:rPr>
          <w:sz w:val="24"/>
          <w:szCs w:val="24"/>
        </w:rPr>
        <w:t xml:space="preserve"> or </w:t>
      </w:r>
      <w:proofErr w:type="spellStart"/>
      <w:r>
        <w:rPr>
          <w:sz w:val="24"/>
          <w:szCs w:val="24"/>
        </w:rPr>
        <w:t>Gephi</w:t>
      </w:r>
      <w:proofErr w:type="spellEnd"/>
      <w:r>
        <w:rPr>
          <w:sz w:val="24"/>
          <w:szCs w:val="24"/>
        </w:rPr>
        <w:t xml:space="preserve"> is warranted.  However, for small networks in the range of 15-35 nodes, GRNsight fulfills a need to quickly and easily view </w:t>
      </w:r>
      <w:r w:rsidR="00DD1CFC">
        <w:rPr>
          <w:sz w:val="24"/>
          <w:szCs w:val="24"/>
        </w:rPr>
        <w:t xml:space="preserve">and manipulate </w:t>
      </w:r>
      <w:r>
        <w:rPr>
          <w:sz w:val="24"/>
          <w:szCs w:val="24"/>
        </w:rPr>
        <w:t xml:space="preserve">them.  </w:t>
      </w:r>
      <w:r w:rsidR="00716CDE">
        <w:rPr>
          <w:sz w:val="24"/>
          <w:szCs w:val="24"/>
        </w:rPr>
        <w:t xml:space="preserve">The GRN modeled in </w:t>
      </w:r>
      <w:proofErr w:type="spellStart"/>
      <w:r w:rsidR="00716CDE" w:rsidRPr="00322102">
        <w:rPr>
          <w:sz w:val="24"/>
          <w:szCs w:val="24"/>
          <w:highlight w:val="yellow"/>
        </w:rPr>
        <w:t>Dahlquist</w:t>
      </w:r>
      <w:proofErr w:type="spellEnd"/>
      <w:r w:rsidR="00716CDE" w:rsidRPr="00322102">
        <w:rPr>
          <w:sz w:val="24"/>
          <w:szCs w:val="24"/>
          <w:highlight w:val="yellow"/>
        </w:rPr>
        <w:t xml:space="preserve"> et al. (2015)</w:t>
      </w:r>
      <w:r w:rsidR="00716CDE">
        <w:rPr>
          <w:sz w:val="24"/>
          <w:szCs w:val="24"/>
        </w:rPr>
        <w:t xml:space="preserve"> and displayed in Figure </w:t>
      </w:r>
      <w:r w:rsidR="00315BF4">
        <w:rPr>
          <w:sz w:val="24"/>
          <w:szCs w:val="24"/>
        </w:rPr>
        <w:t>5</w:t>
      </w:r>
      <w:r w:rsidR="00716CDE">
        <w:rPr>
          <w:sz w:val="24"/>
          <w:szCs w:val="24"/>
        </w:rPr>
        <w:t xml:space="preserve"> was derived by hand from the </w:t>
      </w:r>
      <w:r w:rsidR="00716CDE" w:rsidRPr="00322102">
        <w:rPr>
          <w:sz w:val="24"/>
          <w:szCs w:val="24"/>
          <w:highlight w:val="yellow"/>
        </w:rPr>
        <w:t>Lee et al. (2002)</w:t>
      </w:r>
      <w:r w:rsidR="00716CDE">
        <w:rPr>
          <w:sz w:val="24"/>
          <w:szCs w:val="24"/>
        </w:rPr>
        <w:t xml:space="preserve"> and </w:t>
      </w:r>
      <w:proofErr w:type="spellStart"/>
      <w:r w:rsidR="00716CDE" w:rsidRPr="00322102">
        <w:rPr>
          <w:sz w:val="24"/>
          <w:szCs w:val="24"/>
          <w:highlight w:val="yellow"/>
        </w:rPr>
        <w:t>Harbison</w:t>
      </w:r>
      <w:proofErr w:type="spellEnd"/>
      <w:r w:rsidR="00716CDE" w:rsidRPr="00322102">
        <w:rPr>
          <w:sz w:val="24"/>
          <w:szCs w:val="24"/>
          <w:highlight w:val="yellow"/>
        </w:rPr>
        <w:t xml:space="preserve"> et al. (2004)</w:t>
      </w:r>
      <w:r w:rsidR="00716CDE">
        <w:rPr>
          <w:sz w:val="24"/>
          <w:szCs w:val="24"/>
        </w:rPr>
        <w:t xml:space="preserve"> datasets generated by chromatin </w:t>
      </w:r>
      <w:proofErr w:type="spellStart"/>
      <w:r w:rsidR="00691545">
        <w:rPr>
          <w:sz w:val="24"/>
          <w:szCs w:val="24"/>
        </w:rPr>
        <w:t>immunoprecipitation</w:t>
      </w:r>
      <w:proofErr w:type="spellEnd"/>
      <w:r w:rsidR="00716CDE">
        <w:rPr>
          <w:sz w:val="24"/>
          <w:szCs w:val="24"/>
        </w:rPr>
        <w:t xml:space="preserve"> followed by microarray analysis.  We have </w:t>
      </w:r>
      <w:r w:rsidR="00716CDE" w:rsidRPr="00BF1801">
        <w:rPr>
          <w:sz w:val="24"/>
          <w:szCs w:val="24"/>
        </w:rPr>
        <w:t>also used GRNsight to display GRNs derived from the YEASTRACT database</w:t>
      </w:r>
      <w:r w:rsidR="00525F5D" w:rsidRPr="00BF1801">
        <w:rPr>
          <w:sz w:val="24"/>
          <w:szCs w:val="24"/>
        </w:rPr>
        <w:t xml:space="preserve"> (</w:t>
      </w:r>
      <w:r w:rsidR="00622A7E" w:rsidRPr="00BF1801">
        <w:rPr>
          <w:sz w:val="24"/>
          <w:szCs w:val="24"/>
          <w:highlight w:val="yellow"/>
        </w:rPr>
        <w:t>Teixeira et al., 2014</w:t>
      </w:r>
      <w:r w:rsidR="00525F5D" w:rsidRPr="00BF1801">
        <w:rPr>
          <w:sz w:val="24"/>
          <w:szCs w:val="24"/>
        </w:rPr>
        <w:t>)</w:t>
      </w:r>
      <w:r w:rsidR="00716CDE" w:rsidRPr="00BF1801">
        <w:rPr>
          <w:sz w:val="24"/>
          <w:szCs w:val="24"/>
        </w:rPr>
        <w:t>, whose own display tool is static, displaying regulators and targets in two rows.</w:t>
      </w:r>
      <w:r w:rsidR="00716CDE">
        <w:rPr>
          <w:sz w:val="24"/>
          <w:szCs w:val="24"/>
        </w:rPr>
        <w:t xml:space="preserve">  Instructions for viewing YEASTRACT-derived GRNs can be found on the GRNsight documentation page.</w:t>
      </w:r>
    </w:p>
    <w:p w14:paraId="5F222A60" w14:textId="77777777" w:rsidR="0020533B" w:rsidRDefault="0020533B" w:rsidP="00B479F0">
      <w:pPr>
        <w:spacing w:before="240" w:after="240" w:line="480" w:lineRule="auto"/>
        <w:ind w:firstLine="720"/>
        <w:rPr>
          <w:sz w:val="24"/>
          <w:szCs w:val="24"/>
        </w:rPr>
      </w:pPr>
      <w:r>
        <w:rPr>
          <w:sz w:val="24"/>
          <w:szCs w:val="24"/>
        </w:rPr>
        <w:t xml:space="preserve">While GRNsight was designed originally for viewing gene regulatory networks, it is not specific for that kind of data.  </w:t>
      </w:r>
      <w:r w:rsidR="0034222E">
        <w:rPr>
          <w:sz w:val="24"/>
          <w:szCs w:val="24"/>
        </w:rPr>
        <w:t>As long as the text strings used as identifiers for the “regulators” and “targets” match, i</w:t>
      </w:r>
      <w:r>
        <w:rPr>
          <w:sz w:val="24"/>
          <w:szCs w:val="24"/>
        </w:rPr>
        <w:t>t can be used to visualize any small, unweighted or weighted network with directed edges for systems biology or other application domains.</w:t>
      </w:r>
    </w:p>
    <w:p w14:paraId="03555DF3" w14:textId="497C98F1" w:rsidR="00DD1CFC" w:rsidRPr="00DD1CFC" w:rsidRDefault="00DD1CFC" w:rsidP="00DD1CFC">
      <w:pPr>
        <w:pStyle w:val="Heading2"/>
        <w:rPr>
          <w:rFonts w:ascii="Times New Roman" w:hAnsi="Times New Roman" w:cs="Times New Roman"/>
          <w:color w:val="auto"/>
        </w:rPr>
      </w:pPr>
      <w:r w:rsidRPr="00DD1CFC">
        <w:rPr>
          <w:rFonts w:ascii="Times New Roman" w:hAnsi="Times New Roman" w:cs="Times New Roman"/>
          <w:color w:val="auto"/>
        </w:rPr>
        <w:t xml:space="preserve">GRNsight </w:t>
      </w:r>
      <w:r w:rsidR="00547A23">
        <w:rPr>
          <w:rFonts w:ascii="Times New Roman" w:hAnsi="Times New Roman" w:cs="Times New Roman"/>
          <w:color w:val="auto"/>
        </w:rPr>
        <w:t xml:space="preserve">Development </w:t>
      </w:r>
      <w:r w:rsidRPr="00DD1CFC">
        <w:rPr>
          <w:rFonts w:ascii="Times New Roman" w:hAnsi="Times New Roman" w:cs="Times New Roman"/>
          <w:color w:val="auto"/>
        </w:rPr>
        <w:t>Follows Best Practices for S</w:t>
      </w:r>
      <w:r w:rsidR="00086E3A">
        <w:rPr>
          <w:rFonts w:ascii="Times New Roman" w:hAnsi="Times New Roman" w:cs="Times New Roman"/>
          <w:color w:val="auto"/>
        </w:rPr>
        <w:t>cientific Computing</w:t>
      </w:r>
    </w:p>
    <w:p w14:paraId="3CC08994" w14:textId="2BC26CE6" w:rsidR="00837D17" w:rsidRPr="009C28A8" w:rsidRDefault="00837D17" w:rsidP="00AC2289">
      <w:pPr>
        <w:spacing w:before="240" w:after="240" w:line="480" w:lineRule="auto"/>
        <w:ind w:firstLine="720"/>
        <w:rPr>
          <w:sz w:val="24"/>
          <w:szCs w:val="24"/>
        </w:rPr>
      </w:pPr>
      <w:proofErr w:type="spellStart"/>
      <w:r w:rsidRPr="00322102">
        <w:rPr>
          <w:sz w:val="24"/>
          <w:szCs w:val="24"/>
          <w:highlight w:val="yellow"/>
        </w:rPr>
        <w:t>Veretnik</w:t>
      </w:r>
      <w:proofErr w:type="spellEnd"/>
      <w:r w:rsidRPr="00322102">
        <w:rPr>
          <w:sz w:val="24"/>
          <w:szCs w:val="24"/>
          <w:highlight w:val="yellow"/>
        </w:rPr>
        <w:t>, Fink, and Bourne (2008)</w:t>
      </w:r>
      <w:r>
        <w:rPr>
          <w:sz w:val="24"/>
          <w:szCs w:val="24"/>
        </w:rPr>
        <w:t xml:space="preserve"> lament </w:t>
      </w:r>
      <w:r w:rsidR="00773FE9">
        <w:rPr>
          <w:sz w:val="24"/>
          <w:szCs w:val="24"/>
        </w:rPr>
        <w:t xml:space="preserve">and </w:t>
      </w:r>
      <w:proofErr w:type="spellStart"/>
      <w:r w:rsidR="00773FE9" w:rsidRPr="00322102">
        <w:rPr>
          <w:sz w:val="24"/>
          <w:szCs w:val="24"/>
          <w:highlight w:val="yellow"/>
        </w:rPr>
        <w:t>Schultheiss</w:t>
      </w:r>
      <w:proofErr w:type="spellEnd"/>
      <w:r w:rsidR="00773FE9" w:rsidRPr="00322102">
        <w:rPr>
          <w:sz w:val="24"/>
          <w:szCs w:val="24"/>
          <w:highlight w:val="yellow"/>
        </w:rPr>
        <w:t xml:space="preserve"> et al. (2011)</w:t>
      </w:r>
      <w:r w:rsidR="00773FE9">
        <w:rPr>
          <w:sz w:val="24"/>
          <w:szCs w:val="24"/>
        </w:rPr>
        <w:t xml:space="preserve"> document </w:t>
      </w:r>
      <w:r>
        <w:rPr>
          <w:sz w:val="24"/>
          <w:szCs w:val="24"/>
        </w:rPr>
        <w:t>that</w:t>
      </w:r>
      <w:r w:rsidR="00773FE9">
        <w:rPr>
          <w:sz w:val="24"/>
          <w:szCs w:val="24"/>
        </w:rPr>
        <w:t xml:space="preserve"> some computational biology resources</w:t>
      </w:r>
      <w:r>
        <w:rPr>
          <w:sz w:val="24"/>
          <w:szCs w:val="24"/>
        </w:rPr>
        <w:t>, especially web servers, lack persistence and usability</w:t>
      </w:r>
      <w:r w:rsidR="006B1A55">
        <w:rPr>
          <w:sz w:val="24"/>
          <w:szCs w:val="24"/>
        </w:rPr>
        <w:t>, leading to an inability to reproduce results</w:t>
      </w:r>
      <w:r>
        <w:rPr>
          <w:sz w:val="24"/>
          <w:szCs w:val="24"/>
        </w:rPr>
        <w:t xml:space="preserve">.  </w:t>
      </w:r>
      <w:r w:rsidR="00773FE9">
        <w:rPr>
          <w:sz w:val="24"/>
          <w:szCs w:val="24"/>
        </w:rPr>
        <w:t xml:space="preserve">With that in mind, we have consciously followed best practices for scientific computing documented by </w:t>
      </w:r>
      <w:r w:rsidR="00773FE9" w:rsidRPr="00322102">
        <w:rPr>
          <w:sz w:val="24"/>
          <w:szCs w:val="24"/>
          <w:highlight w:val="yellow"/>
        </w:rPr>
        <w:t>Wilson et al. (2014)</w:t>
      </w:r>
      <w:r w:rsidR="00773FE9">
        <w:rPr>
          <w:sz w:val="24"/>
          <w:szCs w:val="24"/>
        </w:rPr>
        <w:t xml:space="preserve"> and for providing a web resource </w:t>
      </w:r>
      <w:r w:rsidR="00D723E4">
        <w:rPr>
          <w:sz w:val="24"/>
          <w:szCs w:val="24"/>
          <w:highlight w:val="yellow"/>
        </w:rPr>
        <w:t>(</w:t>
      </w:r>
      <w:proofErr w:type="spellStart"/>
      <w:r w:rsidR="00D723E4">
        <w:rPr>
          <w:sz w:val="24"/>
          <w:szCs w:val="24"/>
          <w:highlight w:val="yellow"/>
        </w:rPr>
        <w:t>Schultheiss</w:t>
      </w:r>
      <w:proofErr w:type="spellEnd"/>
      <w:r w:rsidR="00773FE9" w:rsidRPr="00322102">
        <w:rPr>
          <w:sz w:val="24"/>
          <w:szCs w:val="24"/>
          <w:highlight w:val="yellow"/>
        </w:rPr>
        <w:t>, 2011)</w:t>
      </w:r>
      <w:r w:rsidR="00773FE9">
        <w:rPr>
          <w:sz w:val="24"/>
          <w:szCs w:val="24"/>
        </w:rPr>
        <w:t xml:space="preserve">.  </w:t>
      </w:r>
      <w:r>
        <w:rPr>
          <w:sz w:val="24"/>
          <w:szCs w:val="24"/>
        </w:rPr>
        <w:t xml:space="preserve">We have followed an open development model </w:t>
      </w:r>
      <w:r w:rsidR="00951C20">
        <w:rPr>
          <w:sz w:val="24"/>
          <w:szCs w:val="24"/>
        </w:rPr>
        <w:t xml:space="preserve">since the project inception in January 2014, </w:t>
      </w:r>
      <w:r>
        <w:rPr>
          <w:sz w:val="24"/>
          <w:szCs w:val="24"/>
        </w:rPr>
        <w:t xml:space="preserve">with our code available under the open source BSD license at the public </w:t>
      </w:r>
      <w:proofErr w:type="spellStart"/>
      <w:r>
        <w:rPr>
          <w:sz w:val="24"/>
          <w:szCs w:val="24"/>
        </w:rPr>
        <w:t>GitHub</w:t>
      </w:r>
      <w:proofErr w:type="spellEnd"/>
      <w:r>
        <w:rPr>
          <w:sz w:val="24"/>
          <w:szCs w:val="24"/>
        </w:rPr>
        <w:t xml:space="preserve"> repository</w:t>
      </w:r>
      <w:r w:rsidR="006C5787">
        <w:rPr>
          <w:sz w:val="24"/>
          <w:szCs w:val="24"/>
        </w:rPr>
        <w:t>, where we also track requirements, issues, and bugs</w:t>
      </w:r>
      <w:r>
        <w:rPr>
          <w:sz w:val="24"/>
          <w:szCs w:val="24"/>
        </w:rPr>
        <w:t xml:space="preserve">.  </w:t>
      </w:r>
      <w:r w:rsidR="00875BC2">
        <w:rPr>
          <w:sz w:val="24"/>
          <w:szCs w:val="24"/>
        </w:rPr>
        <w:t xml:space="preserve">Indeed, our </w:t>
      </w:r>
      <w:r w:rsidR="00875BC2">
        <w:rPr>
          <w:sz w:val="24"/>
          <w:szCs w:val="24"/>
        </w:rPr>
        <w:lastRenderedPageBreak/>
        <w:t xml:space="preserve">project stands on the shoulders of other open source tools.  </w:t>
      </w:r>
      <w:r w:rsidR="008F3980">
        <w:rPr>
          <w:sz w:val="24"/>
          <w:szCs w:val="24"/>
        </w:rPr>
        <w:t xml:space="preserve">Our unit-testing framework provides confidence that the code works as expected.  </w:t>
      </w:r>
      <w:r w:rsidR="00D34461">
        <w:rPr>
          <w:sz w:val="24"/>
          <w:szCs w:val="24"/>
        </w:rPr>
        <w:t>Detailed documentation for users (</w:t>
      </w:r>
      <w:r w:rsidR="00315BF4">
        <w:rPr>
          <w:sz w:val="24"/>
          <w:szCs w:val="24"/>
        </w:rPr>
        <w:t xml:space="preserve">web </w:t>
      </w:r>
      <w:r w:rsidR="00D34461">
        <w:rPr>
          <w:sz w:val="24"/>
          <w:szCs w:val="24"/>
        </w:rPr>
        <w:t xml:space="preserve">page) and developers (wiki) are provided.  </w:t>
      </w:r>
      <w:r w:rsidR="008F3980">
        <w:rPr>
          <w:sz w:val="24"/>
          <w:szCs w:val="24"/>
        </w:rPr>
        <w:t xml:space="preserve">Demo data are </w:t>
      </w:r>
      <w:r w:rsidR="00D34461">
        <w:rPr>
          <w:sz w:val="24"/>
          <w:szCs w:val="24"/>
        </w:rPr>
        <w:t xml:space="preserve">also </w:t>
      </w:r>
      <w:r w:rsidR="008F3980">
        <w:rPr>
          <w:sz w:val="24"/>
          <w:szCs w:val="24"/>
        </w:rPr>
        <w:t xml:space="preserve">provided so users have both an example of how to format input files and </w:t>
      </w:r>
      <w:r w:rsidR="00315BF4">
        <w:rPr>
          <w:sz w:val="24"/>
          <w:szCs w:val="24"/>
        </w:rPr>
        <w:t>can</w:t>
      </w:r>
      <w:r w:rsidR="008F3980">
        <w:rPr>
          <w:sz w:val="24"/>
          <w:szCs w:val="24"/>
        </w:rPr>
        <w:t xml:space="preserve"> see how the software should perform.  </w:t>
      </w:r>
      <w:r>
        <w:rPr>
          <w:sz w:val="24"/>
          <w:szCs w:val="24"/>
        </w:rPr>
        <w:t xml:space="preserve">We are committed to continue development of the GRNsight resource, fixing bugs and improving the software by adding features.  </w:t>
      </w:r>
      <w:r w:rsidR="008F3980" w:rsidRPr="00A173E4">
        <w:rPr>
          <w:sz w:val="24"/>
          <w:szCs w:val="24"/>
        </w:rPr>
        <w:t>The lead authors (</w:t>
      </w:r>
      <w:proofErr w:type="spellStart"/>
      <w:r w:rsidR="008F3980" w:rsidRPr="00A173E4">
        <w:rPr>
          <w:sz w:val="24"/>
          <w:szCs w:val="24"/>
        </w:rPr>
        <w:t>Dahlquist</w:t>
      </w:r>
      <w:proofErr w:type="spellEnd"/>
      <w:r w:rsidR="008F3980" w:rsidRPr="00A173E4">
        <w:rPr>
          <w:sz w:val="24"/>
          <w:szCs w:val="24"/>
        </w:rPr>
        <w:t xml:space="preserve">, Dionisio, and Fitzpatrick) are all tenured faculty, </w:t>
      </w:r>
      <w:r w:rsidR="009D1A45" w:rsidRPr="00A173E4">
        <w:rPr>
          <w:sz w:val="24"/>
          <w:szCs w:val="24"/>
        </w:rPr>
        <w:t>overseeing</w:t>
      </w:r>
      <w:r w:rsidR="00D34461" w:rsidRPr="00A173E4">
        <w:rPr>
          <w:sz w:val="24"/>
          <w:szCs w:val="24"/>
        </w:rPr>
        <w:t xml:space="preserve"> the design, </w:t>
      </w:r>
      <w:r w:rsidR="008F3980" w:rsidRPr="00A173E4">
        <w:rPr>
          <w:sz w:val="24"/>
          <w:szCs w:val="24"/>
        </w:rPr>
        <w:t>code,</w:t>
      </w:r>
      <w:r w:rsidR="00D34461" w:rsidRPr="00A173E4">
        <w:rPr>
          <w:sz w:val="24"/>
          <w:szCs w:val="24"/>
        </w:rPr>
        <w:t xml:space="preserve"> </w:t>
      </w:r>
      <w:r w:rsidR="009D1A45" w:rsidRPr="00A173E4">
        <w:rPr>
          <w:sz w:val="24"/>
          <w:szCs w:val="24"/>
        </w:rPr>
        <w:t xml:space="preserve">testing, </w:t>
      </w:r>
      <w:r w:rsidR="00D34461" w:rsidRPr="00A173E4">
        <w:rPr>
          <w:sz w:val="24"/>
          <w:szCs w:val="24"/>
        </w:rPr>
        <w:t>and</w:t>
      </w:r>
      <w:r w:rsidR="008F3980" w:rsidRPr="00A173E4">
        <w:rPr>
          <w:sz w:val="24"/>
          <w:szCs w:val="24"/>
        </w:rPr>
        <w:t xml:space="preserve"> documentation</w:t>
      </w:r>
      <w:r w:rsidR="00D34461" w:rsidRPr="00A173E4">
        <w:rPr>
          <w:sz w:val="24"/>
          <w:szCs w:val="24"/>
        </w:rPr>
        <w:t xml:space="preserve"> of GRNsight</w:t>
      </w:r>
      <w:r w:rsidR="00A173E4">
        <w:rPr>
          <w:sz w:val="24"/>
          <w:szCs w:val="24"/>
        </w:rPr>
        <w:t xml:space="preserve"> and providing continuity to the project</w:t>
      </w:r>
      <w:r w:rsidR="00A173E4" w:rsidRPr="00A173E4">
        <w:rPr>
          <w:sz w:val="24"/>
          <w:szCs w:val="24"/>
        </w:rPr>
        <w:t xml:space="preserve">.  </w:t>
      </w:r>
      <w:r w:rsidR="00A173E4">
        <w:rPr>
          <w:sz w:val="24"/>
          <w:szCs w:val="24"/>
        </w:rPr>
        <w:t>T</w:t>
      </w:r>
      <w:r w:rsidR="009D1A45" w:rsidRPr="00A173E4">
        <w:rPr>
          <w:sz w:val="24"/>
          <w:szCs w:val="24"/>
        </w:rPr>
        <w:t xml:space="preserve">ogether we have mentored the </w:t>
      </w:r>
      <w:r w:rsidR="008F3980" w:rsidRPr="00A173E4">
        <w:rPr>
          <w:sz w:val="24"/>
          <w:szCs w:val="24"/>
        </w:rPr>
        <w:t xml:space="preserve">undergraduates </w:t>
      </w:r>
      <w:r w:rsidR="009D1A45" w:rsidRPr="00A173E4">
        <w:rPr>
          <w:sz w:val="24"/>
          <w:szCs w:val="24"/>
        </w:rPr>
        <w:t>(</w:t>
      </w:r>
      <w:proofErr w:type="spellStart"/>
      <w:r w:rsidR="009D1A45" w:rsidRPr="00A173E4">
        <w:rPr>
          <w:sz w:val="24"/>
          <w:szCs w:val="24"/>
        </w:rPr>
        <w:t>Anguiano</w:t>
      </w:r>
      <w:proofErr w:type="spellEnd"/>
      <w:r w:rsidR="009D1A45" w:rsidRPr="00A173E4">
        <w:rPr>
          <w:sz w:val="24"/>
          <w:szCs w:val="24"/>
        </w:rPr>
        <w:t xml:space="preserve">, </w:t>
      </w:r>
      <w:proofErr w:type="spellStart"/>
      <w:r w:rsidR="009D1A45" w:rsidRPr="00A173E4">
        <w:rPr>
          <w:sz w:val="24"/>
          <w:szCs w:val="24"/>
        </w:rPr>
        <w:t>Varshneya</w:t>
      </w:r>
      <w:proofErr w:type="spellEnd"/>
      <w:r w:rsidR="009D1A45" w:rsidRPr="00A173E4">
        <w:rPr>
          <w:sz w:val="24"/>
          <w:szCs w:val="24"/>
        </w:rPr>
        <w:t xml:space="preserve">, Southwick, and </w:t>
      </w:r>
      <w:proofErr w:type="spellStart"/>
      <w:r w:rsidR="009D1A45" w:rsidRPr="00A173E4">
        <w:rPr>
          <w:sz w:val="24"/>
          <w:szCs w:val="24"/>
        </w:rPr>
        <w:t>Samdarshi</w:t>
      </w:r>
      <w:proofErr w:type="spellEnd"/>
      <w:r w:rsidR="009D1A45" w:rsidRPr="00A173E4">
        <w:rPr>
          <w:sz w:val="24"/>
          <w:szCs w:val="24"/>
        </w:rPr>
        <w:t xml:space="preserve">) </w:t>
      </w:r>
      <w:r w:rsidR="008F3980" w:rsidRPr="00A173E4">
        <w:rPr>
          <w:sz w:val="24"/>
          <w:szCs w:val="24"/>
        </w:rPr>
        <w:t xml:space="preserve">who </w:t>
      </w:r>
      <w:r w:rsidR="00CE6574" w:rsidRPr="00A173E4">
        <w:rPr>
          <w:sz w:val="24"/>
          <w:szCs w:val="24"/>
        </w:rPr>
        <w:t>had primary responsibility for coding</w:t>
      </w:r>
      <w:r w:rsidR="00D34461" w:rsidRPr="00A173E4">
        <w:rPr>
          <w:sz w:val="24"/>
          <w:szCs w:val="24"/>
        </w:rPr>
        <w:t>, testing, and documentation</w:t>
      </w:r>
      <w:r w:rsidR="009D1A45" w:rsidRPr="00A173E4">
        <w:rPr>
          <w:sz w:val="24"/>
          <w:szCs w:val="24"/>
        </w:rPr>
        <w:t xml:space="preserve">, while also </w:t>
      </w:r>
      <w:r w:rsidR="00A173E4">
        <w:rPr>
          <w:sz w:val="24"/>
          <w:szCs w:val="24"/>
        </w:rPr>
        <w:t>being full partners in the design of the software</w:t>
      </w:r>
      <w:r w:rsidR="008F3980" w:rsidRPr="00A173E4">
        <w:rPr>
          <w:sz w:val="24"/>
          <w:szCs w:val="24"/>
        </w:rPr>
        <w:t>.</w:t>
      </w:r>
      <w:r w:rsidR="008F3980">
        <w:rPr>
          <w:sz w:val="24"/>
          <w:szCs w:val="24"/>
        </w:rPr>
        <w:t xml:space="preserve">  </w:t>
      </w:r>
      <w:r w:rsidR="00C20FEB">
        <w:rPr>
          <w:sz w:val="24"/>
          <w:szCs w:val="24"/>
        </w:rPr>
        <w:t xml:space="preserve">A pipeline has been established for onboarding new members to the project, also providing continuity.  </w:t>
      </w:r>
      <w:proofErr w:type="spellStart"/>
      <w:r w:rsidR="00875BC2" w:rsidRPr="00AC2289">
        <w:rPr>
          <w:sz w:val="24"/>
          <w:szCs w:val="24"/>
          <w:highlight w:val="yellow"/>
        </w:rPr>
        <w:t>Lawlor</w:t>
      </w:r>
      <w:proofErr w:type="spellEnd"/>
      <w:r w:rsidR="00875BC2" w:rsidRPr="00AC2289">
        <w:rPr>
          <w:sz w:val="24"/>
          <w:szCs w:val="24"/>
          <w:highlight w:val="yellow"/>
        </w:rPr>
        <w:t xml:space="preserve"> and Walsh (2015)</w:t>
      </w:r>
      <w:r w:rsidR="00875BC2">
        <w:rPr>
          <w:sz w:val="24"/>
          <w:szCs w:val="24"/>
        </w:rPr>
        <w:t xml:space="preserve"> de</w:t>
      </w:r>
      <w:r w:rsidR="00AC2289">
        <w:rPr>
          <w:sz w:val="24"/>
          <w:szCs w:val="24"/>
        </w:rPr>
        <w:t>tail some of the same issues of reliability and reproducibility in bi</w:t>
      </w:r>
      <w:r w:rsidR="009D1A45">
        <w:rPr>
          <w:sz w:val="24"/>
          <w:szCs w:val="24"/>
        </w:rPr>
        <w:t>oinformatics software referred to</w:t>
      </w:r>
      <w:r w:rsidR="00AC2289">
        <w:rPr>
          <w:sz w:val="24"/>
          <w:szCs w:val="24"/>
        </w:rPr>
        <w:t xml:space="preserve"> by </w:t>
      </w:r>
      <w:r w:rsidR="00AC2289" w:rsidRPr="00AC2289">
        <w:rPr>
          <w:sz w:val="24"/>
          <w:szCs w:val="24"/>
          <w:highlight w:val="yellow"/>
        </w:rPr>
        <w:t>Wilson et al. (2014)</w:t>
      </w:r>
      <w:r w:rsidR="00AC2289">
        <w:rPr>
          <w:sz w:val="24"/>
          <w:szCs w:val="24"/>
        </w:rPr>
        <w:t xml:space="preserve">.  </w:t>
      </w:r>
      <w:proofErr w:type="spellStart"/>
      <w:r w:rsidR="008F3980" w:rsidRPr="00322102">
        <w:rPr>
          <w:sz w:val="24"/>
          <w:szCs w:val="24"/>
          <w:highlight w:val="yellow"/>
        </w:rPr>
        <w:t>Lawlor</w:t>
      </w:r>
      <w:proofErr w:type="spellEnd"/>
      <w:r w:rsidR="008F3980" w:rsidRPr="00322102">
        <w:rPr>
          <w:sz w:val="24"/>
          <w:szCs w:val="24"/>
          <w:highlight w:val="yellow"/>
        </w:rPr>
        <w:t xml:space="preserve"> and Walsh (2015)</w:t>
      </w:r>
      <w:r w:rsidR="008F3980">
        <w:rPr>
          <w:sz w:val="24"/>
          <w:szCs w:val="24"/>
        </w:rPr>
        <w:t xml:space="preserve"> </w:t>
      </w:r>
      <w:r w:rsidR="00AC2289">
        <w:rPr>
          <w:sz w:val="24"/>
          <w:szCs w:val="24"/>
        </w:rPr>
        <w:t xml:space="preserve">conclude </w:t>
      </w:r>
      <w:r w:rsidR="008F3980">
        <w:rPr>
          <w:sz w:val="24"/>
          <w:szCs w:val="24"/>
        </w:rPr>
        <w:t xml:space="preserve">that the ideal way to bring software engineering values </w:t>
      </w:r>
      <w:r w:rsidR="00D34461">
        <w:rPr>
          <w:sz w:val="24"/>
          <w:szCs w:val="24"/>
        </w:rPr>
        <w:t xml:space="preserve">into </w:t>
      </w:r>
      <w:r w:rsidR="00AC2289">
        <w:rPr>
          <w:sz w:val="24"/>
          <w:szCs w:val="24"/>
        </w:rPr>
        <w:t xml:space="preserve">bioinformatics </w:t>
      </w:r>
      <w:r w:rsidR="00D34461">
        <w:rPr>
          <w:sz w:val="24"/>
          <w:szCs w:val="24"/>
        </w:rPr>
        <w:t xml:space="preserve">research projects </w:t>
      </w:r>
      <w:r w:rsidR="00AC2289">
        <w:rPr>
          <w:sz w:val="24"/>
          <w:szCs w:val="24"/>
        </w:rPr>
        <w:t xml:space="preserve">is </w:t>
      </w:r>
      <w:r w:rsidR="008F3980">
        <w:rPr>
          <w:sz w:val="24"/>
          <w:szCs w:val="24"/>
        </w:rPr>
        <w:t xml:space="preserve">to </w:t>
      </w:r>
      <w:r w:rsidR="00D34461">
        <w:rPr>
          <w:sz w:val="24"/>
          <w:szCs w:val="24"/>
        </w:rPr>
        <w:t xml:space="preserve">establish </w:t>
      </w:r>
      <w:r w:rsidR="00AC2289">
        <w:rPr>
          <w:sz w:val="24"/>
          <w:szCs w:val="24"/>
        </w:rPr>
        <w:t xml:space="preserve">separate </w:t>
      </w:r>
      <w:r w:rsidR="00D34461">
        <w:rPr>
          <w:sz w:val="24"/>
          <w:szCs w:val="24"/>
        </w:rPr>
        <w:t>specialists in bioinformatics engineering</w:t>
      </w:r>
      <w:r w:rsidR="008F3980">
        <w:rPr>
          <w:sz w:val="24"/>
          <w:szCs w:val="24"/>
        </w:rPr>
        <w:t xml:space="preserve">.  </w:t>
      </w:r>
      <w:r w:rsidR="00AC2289">
        <w:rPr>
          <w:sz w:val="24"/>
          <w:szCs w:val="24"/>
        </w:rPr>
        <w:t xml:space="preserve">We disagree.  Through GRNsight, we have shown how </w:t>
      </w:r>
      <w:r w:rsidR="008F3980">
        <w:rPr>
          <w:sz w:val="24"/>
          <w:szCs w:val="24"/>
        </w:rPr>
        <w:t xml:space="preserve">best practices </w:t>
      </w:r>
      <w:r w:rsidR="00AC2289">
        <w:rPr>
          <w:sz w:val="24"/>
          <w:szCs w:val="24"/>
        </w:rPr>
        <w:t>can</w:t>
      </w:r>
      <w:r w:rsidR="008F3980">
        <w:rPr>
          <w:sz w:val="24"/>
          <w:szCs w:val="24"/>
        </w:rPr>
        <w:t xml:space="preserve"> be</w:t>
      </w:r>
      <w:r w:rsidR="00D34461">
        <w:rPr>
          <w:sz w:val="24"/>
          <w:szCs w:val="24"/>
        </w:rPr>
        <w:t xml:space="preserve"> taught </w:t>
      </w:r>
      <w:r w:rsidR="00AC2289">
        <w:rPr>
          <w:sz w:val="24"/>
          <w:szCs w:val="24"/>
        </w:rPr>
        <w:t xml:space="preserve">to undergraduates </w:t>
      </w:r>
      <w:r w:rsidR="00D34461">
        <w:rPr>
          <w:sz w:val="24"/>
          <w:szCs w:val="24"/>
        </w:rPr>
        <w:t xml:space="preserve">concomitant with training in </w:t>
      </w:r>
      <w:r w:rsidR="008F3980">
        <w:rPr>
          <w:sz w:val="24"/>
          <w:szCs w:val="24"/>
        </w:rPr>
        <w:t>bioinformatics</w:t>
      </w:r>
      <w:r w:rsidR="00620AC6">
        <w:rPr>
          <w:sz w:val="24"/>
          <w:szCs w:val="24"/>
        </w:rPr>
        <w:t xml:space="preserve">, as we have </w:t>
      </w:r>
      <w:r w:rsidR="00AC2289">
        <w:rPr>
          <w:sz w:val="24"/>
          <w:szCs w:val="24"/>
        </w:rPr>
        <w:t xml:space="preserve">shown </w:t>
      </w:r>
      <w:r w:rsidR="008B39CC">
        <w:rPr>
          <w:sz w:val="24"/>
          <w:szCs w:val="24"/>
        </w:rPr>
        <w:t>previously with Master’s level students (</w:t>
      </w:r>
      <w:r w:rsidR="008B39CC" w:rsidRPr="00C60B00">
        <w:rPr>
          <w:sz w:val="24"/>
          <w:szCs w:val="24"/>
          <w:highlight w:val="yellow"/>
        </w:rPr>
        <w:t xml:space="preserve">Dionisio and </w:t>
      </w:r>
      <w:proofErr w:type="spellStart"/>
      <w:r w:rsidR="008B39CC" w:rsidRPr="00C60B00">
        <w:rPr>
          <w:sz w:val="24"/>
          <w:szCs w:val="24"/>
          <w:highlight w:val="yellow"/>
        </w:rPr>
        <w:t>Dahlquist</w:t>
      </w:r>
      <w:proofErr w:type="spellEnd"/>
      <w:r w:rsidR="008B39CC" w:rsidRPr="00C60B00">
        <w:rPr>
          <w:sz w:val="24"/>
          <w:szCs w:val="24"/>
          <w:highlight w:val="yellow"/>
        </w:rPr>
        <w:t>, 200</w:t>
      </w:r>
      <w:r w:rsidR="001665FF" w:rsidRPr="00C60B00">
        <w:rPr>
          <w:sz w:val="24"/>
          <w:szCs w:val="24"/>
          <w:highlight w:val="yellow"/>
        </w:rPr>
        <w:t>8</w:t>
      </w:r>
      <w:r w:rsidR="008B39CC">
        <w:rPr>
          <w:sz w:val="24"/>
          <w:szCs w:val="24"/>
        </w:rPr>
        <w:t>)</w:t>
      </w:r>
      <w:r w:rsidR="008F3980">
        <w:rPr>
          <w:sz w:val="24"/>
          <w:szCs w:val="24"/>
        </w:rPr>
        <w:t>.</w:t>
      </w:r>
    </w:p>
    <w:p w14:paraId="416AD166"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Conclusions</w:t>
      </w:r>
    </w:p>
    <w:p w14:paraId="4BFD1A93" w14:textId="5917E349" w:rsidR="00A74790" w:rsidRDefault="008213EE" w:rsidP="008213EE">
      <w:pPr>
        <w:spacing w:before="240" w:after="240" w:line="480" w:lineRule="auto"/>
        <w:ind w:firstLine="720"/>
        <w:rPr>
          <w:sz w:val="24"/>
          <w:szCs w:val="24"/>
        </w:rPr>
      </w:pPr>
      <w:r>
        <w:rPr>
          <w:sz w:val="24"/>
          <w:szCs w:val="24"/>
        </w:rPr>
        <w:t>We have successfully implemented GRNsight, a web application and service for visualizing small- to medium-scale gene regulatory networks.  GRNsight accepts an input file in Microsoft Excel format (.</w:t>
      </w:r>
      <w:proofErr w:type="spellStart"/>
      <w:r>
        <w:rPr>
          <w:sz w:val="24"/>
          <w:szCs w:val="24"/>
        </w:rPr>
        <w:t>xlsx</w:t>
      </w:r>
      <w:proofErr w:type="spellEnd"/>
      <w:r>
        <w:rPr>
          <w:sz w:val="24"/>
          <w:szCs w:val="24"/>
        </w:rPr>
        <w:t xml:space="preserve">), reading a weighted or unweighted adjacency matrix where </w:t>
      </w:r>
      <w:r w:rsidR="00837012">
        <w:rPr>
          <w:sz w:val="24"/>
          <w:szCs w:val="24"/>
        </w:rPr>
        <w:t xml:space="preserve">the </w:t>
      </w:r>
      <w:r>
        <w:rPr>
          <w:sz w:val="24"/>
          <w:szCs w:val="24"/>
        </w:rPr>
        <w:t xml:space="preserve">regulators are in columns and the target genes </w:t>
      </w:r>
      <w:r w:rsidR="00837012">
        <w:rPr>
          <w:sz w:val="24"/>
          <w:szCs w:val="24"/>
        </w:rPr>
        <w:t xml:space="preserve">in rows, and automatically </w:t>
      </w:r>
      <w:proofErr w:type="gramStart"/>
      <w:r w:rsidR="00837012">
        <w:rPr>
          <w:sz w:val="24"/>
          <w:szCs w:val="24"/>
        </w:rPr>
        <w:t>lays</w:t>
      </w:r>
      <w:proofErr w:type="gramEnd"/>
      <w:r w:rsidR="00837012">
        <w:rPr>
          <w:sz w:val="24"/>
          <w:szCs w:val="24"/>
        </w:rPr>
        <w:t xml:space="preserve"> out and displays</w:t>
      </w:r>
      <w:r>
        <w:rPr>
          <w:sz w:val="24"/>
          <w:szCs w:val="24"/>
        </w:rPr>
        <w:t xml:space="preserve"> </w:t>
      </w:r>
      <w:r>
        <w:rPr>
          <w:sz w:val="24"/>
          <w:szCs w:val="24"/>
        </w:rPr>
        <w:lastRenderedPageBreak/>
        <w:t>unweighted and weighted network grap</w:t>
      </w:r>
      <w:r w:rsidR="00F606A0">
        <w:rPr>
          <w:sz w:val="24"/>
          <w:szCs w:val="24"/>
        </w:rPr>
        <w:t>hs in a way that is familiar</w:t>
      </w:r>
      <w:r>
        <w:rPr>
          <w:sz w:val="24"/>
          <w:szCs w:val="24"/>
        </w:rPr>
        <w:t xml:space="preserve"> to biologists.  Although GRNsight was originally developed for use with the GRNmap modeling software, and has provided useful insight in the interpretation of the gene regulatory network model described in </w:t>
      </w:r>
      <w:proofErr w:type="spellStart"/>
      <w:r w:rsidRPr="00837012">
        <w:rPr>
          <w:sz w:val="24"/>
          <w:szCs w:val="24"/>
          <w:highlight w:val="yellow"/>
        </w:rPr>
        <w:t>Dahlquist</w:t>
      </w:r>
      <w:proofErr w:type="spellEnd"/>
      <w:r w:rsidRPr="00837012">
        <w:rPr>
          <w:sz w:val="24"/>
          <w:szCs w:val="24"/>
          <w:highlight w:val="yellow"/>
        </w:rPr>
        <w:t xml:space="preserve"> et al. (2015)</w:t>
      </w:r>
      <w:r>
        <w:rPr>
          <w:sz w:val="24"/>
          <w:szCs w:val="24"/>
        </w:rPr>
        <w:t>,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0155BF" w:rsidRDefault="00AD6F63" w:rsidP="00124711">
      <w:pPr>
        <w:pStyle w:val="Heading1"/>
        <w:spacing w:after="240" w:line="480" w:lineRule="auto"/>
        <w:rPr>
          <w:rFonts w:ascii="Times New Roman" w:hAnsi="Times New Roman" w:cs="Times New Roman"/>
          <w:color w:val="000000" w:themeColor="text1"/>
        </w:rPr>
      </w:pPr>
      <w:r>
        <w:rPr>
          <w:rFonts w:ascii="Times New Roman" w:hAnsi="Times New Roman" w:cs="Times New Roman"/>
          <w:color w:val="000000" w:themeColor="text1"/>
        </w:rPr>
        <w:t>Acknowledg</w:t>
      </w:r>
      <w:r w:rsidR="00A4086B" w:rsidRPr="000155BF">
        <w:rPr>
          <w:rFonts w:ascii="Times New Roman" w:hAnsi="Times New Roman" w:cs="Times New Roman"/>
          <w:color w:val="000000" w:themeColor="text1"/>
        </w:rPr>
        <w:t>ments</w:t>
      </w:r>
    </w:p>
    <w:p w14:paraId="11ED8DDC" w14:textId="0837BD3C" w:rsidR="00A74790" w:rsidRPr="007005C7" w:rsidRDefault="000155BF" w:rsidP="00315BF4">
      <w:pPr>
        <w:spacing w:before="240" w:after="240" w:line="480" w:lineRule="auto"/>
        <w:ind w:firstLine="720"/>
        <w:rPr>
          <w:sz w:val="24"/>
          <w:szCs w:val="24"/>
        </w:rPr>
      </w:pPr>
      <w:r w:rsidRPr="007005C7">
        <w:rPr>
          <w:sz w:val="24"/>
          <w:szCs w:val="24"/>
        </w:rPr>
        <w:t xml:space="preserve">We would like to thank Katrina </w:t>
      </w:r>
      <w:proofErr w:type="spellStart"/>
      <w:r w:rsidRPr="007005C7">
        <w:rPr>
          <w:sz w:val="24"/>
          <w:szCs w:val="24"/>
        </w:rPr>
        <w:t>Sherbina</w:t>
      </w:r>
      <w:proofErr w:type="spellEnd"/>
      <w:r w:rsidRPr="007005C7">
        <w:rPr>
          <w:sz w:val="24"/>
          <w:szCs w:val="24"/>
        </w:rPr>
        <w:t xml:space="preserve"> </w:t>
      </w:r>
      <w:r w:rsidR="00985EF5" w:rsidRPr="007005C7">
        <w:rPr>
          <w:sz w:val="24"/>
          <w:szCs w:val="24"/>
        </w:rPr>
        <w:t>and B.J. Johnson for their</w:t>
      </w:r>
      <w:r w:rsidRPr="007005C7">
        <w:rPr>
          <w:sz w:val="24"/>
          <w:szCs w:val="24"/>
        </w:rPr>
        <w:t xml:space="preserve"> input during the early stages of GRNsight development</w:t>
      </w:r>
      <w:r w:rsidR="002439B3" w:rsidRPr="007005C7">
        <w:rPr>
          <w:sz w:val="24"/>
          <w:szCs w:val="24"/>
        </w:rPr>
        <w:t xml:space="preserve">.  </w:t>
      </w:r>
      <w:r w:rsidR="00985EF5" w:rsidRPr="007005C7">
        <w:rPr>
          <w:sz w:val="24"/>
          <w:szCs w:val="24"/>
        </w:rPr>
        <w:t xml:space="preserve">We would also like to thank Masao Kitamura for assistance with </w:t>
      </w:r>
      <w:r w:rsidR="00ED0210" w:rsidRPr="007005C7">
        <w:rPr>
          <w:sz w:val="24"/>
          <w:szCs w:val="24"/>
        </w:rPr>
        <w:t xml:space="preserve">setting up and </w:t>
      </w:r>
      <w:del w:id="54" w:author="John David N. Dionisio" w:date="2016-05-14T22:21:00Z">
        <w:r w:rsidR="00ED0210" w:rsidRPr="007005C7" w:rsidDel="00DE2FD4">
          <w:rPr>
            <w:sz w:val="24"/>
            <w:szCs w:val="24"/>
          </w:rPr>
          <w:delText xml:space="preserve">maintaining </w:delText>
        </w:r>
      </w:del>
      <w:ins w:id="55" w:author="John David N. Dionisio" w:date="2016-05-14T22:21:00Z">
        <w:r w:rsidR="00DE2FD4">
          <w:rPr>
            <w:sz w:val="24"/>
            <w:szCs w:val="24"/>
          </w:rPr>
          <w:t>administering</w:t>
        </w:r>
        <w:r w:rsidR="00DE2FD4" w:rsidRPr="007005C7">
          <w:rPr>
            <w:sz w:val="24"/>
            <w:szCs w:val="24"/>
          </w:rPr>
          <w:t xml:space="preserve"> </w:t>
        </w:r>
      </w:ins>
      <w:r w:rsidR="00ED0210" w:rsidRPr="007005C7">
        <w:rPr>
          <w:sz w:val="24"/>
          <w:szCs w:val="24"/>
        </w:rPr>
        <w:t xml:space="preserve">the </w:t>
      </w:r>
      <w:r w:rsidR="00204275">
        <w:rPr>
          <w:sz w:val="24"/>
          <w:szCs w:val="24"/>
        </w:rPr>
        <w:t xml:space="preserve">GRNsight </w:t>
      </w:r>
      <w:r w:rsidR="00985EF5" w:rsidRPr="007005C7">
        <w:rPr>
          <w:sz w:val="24"/>
          <w:szCs w:val="24"/>
        </w:rPr>
        <w:t>server</w:t>
      </w:r>
      <w:del w:id="56" w:author="John David N. Dionisio" w:date="2016-05-14T22:21:00Z">
        <w:r w:rsidR="00985EF5" w:rsidRPr="007005C7" w:rsidDel="00DE2FD4">
          <w:rPr>
            <w:sz w:val="24"/>
            <w:szCs w:val="24"/>
          </w:rPr>
          <w:delText xml:space="preserve"> </w:delText>
        </w:r>
        <w:r w:rsidR="00985EF5" w:rsidRPr="007005C7" w:rsidDel="00DE2FD4">
          <w:rPr>
            <w:sz w:val="24"/>
            <w:szCs w:val="24"/>
            <w:highlight w:val="cyan"/>
          </w:rPr>
          <w:delText>[phrasing?]</w:delText>
        </w:r>
      </w:del>
      <w:r w:rsidR="00985EF5" w:rsidRPr="007005C7">
        <w:rPr>
          <w:sz w:val="24"/>
          <w:szCs w:val="24"/>
        </w:rPr>
        <w:t>.  Finally, w</w:t>
      </w:r>
      <w:r w:rsidR="002439B3" w:rsidRPr="007005C7">
        <w:rPr>
          <w:sz w:val="24"/>
          <w:szCs w:val="24"/>
        </w:rPr>
        <w:t>e would like to thank</w:t>
      </w:r>
      <w:r w:rsidR="00323BF1" w:rsidRPr="007005C7">
        <w:rPr>
          <w:sz w:val="24"/>
          <w:szCs w:val="24"/>
        </w:rPr>
        <w:t xml:space="preserve"> </w:t>
      </w:r>
      <w:r w:rsidR="003320F4" w:rsidRPr="007005C7">
        <w:rPr>
          <w:sz w:val="24"/>
          <w:szCs w:val="24"/>
        </w:rPr>
        <w:t xml:space="preserve">the </w:t>
      </w:r>
      <w:r w:rsidR="00CA4EA9" w:rsidRPr="007005C7">
        <w:rPr>
          <w:sz w:val="24"/>
          <w:szCs w:val="24"/>
        </w:rPr>
        <w:t xml:space="preserve">2015-2016 </w:t>
      </w:r>
      <w:r w:rsidR="003320F4" w:rsidRPr="007005C7">
        <w:rPr>
          <w:sz w:val="24"/>
          <w:szCs w:val="24"/>
        </w:rPr>
        <w:t xml:space="preserve">GRNmap </w:t>
      </w:r>
      <w:r w:rsidR="00CA4EA9" w:rsidRPr="007005C7">
        <w:rPr>
          <w:sz w:val="24"/>
          <w:szCs w:val="24"/>
        </w:rPr>
        <w:t xml:space="preserve">research </w:t>
      </w:r>
      <w:r w:rsidR="003320F4" w:rsidRPr="007005C7">
        <w:rPr>
          <w:sz w:val="24"/>
          <w:szCs w:val="24"/>
        </w:rPr>
        <w:t>team</w:t>
      </w:r>
      <w:r w:rsidR="002439B3" w:rsidRPr="007005C7">
        <w:rPr>
          <w:sz w:val="24"/>
          <w:szCs w:val="24"/>
        </w:rPr>
        <w:t xml:space="preserve">, </w:t>
      </w:r>
      <w:proofErr w:type="spellStart"/>
      <w:r w:rsidR="00CA4EA9" w:rsidRPr="007005C7">
        <w:rPr>
          <w:sz w:val="24"/>
          <w:szCs w:val="24"/>
        </w:rPr>
        <w:t>Chukwuemeka</w:t>
      </w:r>
      <w:proofErr w:type="spellEnd"/>
      <w:r w:rsidR="00CA4EA9" w:rsidRPr="007005C7">
        <w:rPr>
          <w:sz w:val="24"/>
          <w:szCs w:val="24"/>
        </w:rPr>
        <w:t xml:space="preserve"> E. </w:t>
      </w:r>
      <w:bookmarkStart w:id="57" w:name="_GoBack"/>
      <w:bookmarkEnd w:id="57"/>
      <w:proofErr w:type="spellStart"/>
      <w:r w:rsidR="00CA4EA9" w:rsidRPr="007005C7">
        <w:rPr>
          <w:sz w:val="24"/>
          <w:szCs w:val="24"/>
        </w:rPr>
        <w:t>Azinge</w:t>
      </w:r>
      <w:proofErr w:type="spellEnd"/>
      <w:r w:rsidR="00CA4EA9" w:rsidRPr="007005C7">
        <w:rPr>
          <w:sz w:val="24"/>
          <w:szCs w:val="24"/>
        </w:rPr>
        <w:t xml:space="preserve">, </w:t>
      </w:r>
      <w:r w:rsidR="002439B3" w:rsidRPr="007005C7">
        <w:rPr>
          <w:sz w:val="24"/>
          <w:szCs w:val="24"/>
        </w:rPr>
        <w:t xml:space="preserve">Juan </w:t>
      </w:r>
      <w:r w:rsidR="00870165" w:rsidRPr="007005C7">
        <w:rPr>
          <w:sz w:val="24"/>
          <w:szCs w:val="24"/>
        </w:rPr>
        <w:t xml:space="preserve">S. </w:t>
      </w:r>
      <w:r w:rsidR="002439B3" w:rsidRPr="007005C7">
        <w:rPr>
          <w:sz w:val="24"/>
          <w:szCs w:val="24"/>
        </w:rPr>
        <w:t xml:space="preserve">Carrillo, </w:t>
      </w:r>
      <w:r w:rsidR="003320F4" w:rsidRPr="007005C7">
        <w:rPr>
          <w:sz w:val="24"/>
          <w:szCs w:val="24"/>
        </w:rPr>
        <w:t xml:space="preserve">Kristen </w:t>
      </w:r>
      <w:r w:rsidR="00870165" w:rsidRPr="007005C7">
        <w:rPr>
          <w:sz w:val="24"/>
          <w:szCs w:val="24"/>
        </w:rPr>
        <w:t xml:space="preserve">M. </w:t>
      </w:r>
      <w:proofErr w:type="spellStart"/>
      <w:r w:rsidR="003320F4" w:rsidRPr="007005C7">
        <w:rPr>
          <w:sz w:val="24"/>
          <w:szCs w:val="24"/>
        </w:rPr>
        <w:t>Horstmann</w:t>
      </w:r>
      <w:proofErr w:type="spellEnd"/>
      <w:r w:rsidR="003320F4" w:rsidRPr="007005C7">
        <w:rPr>
          <w:sz w:val="24"/>
          <w:szCs w:val="24"/>
        </w:rPr>
        <w:t xml:space="preserve">, Kayla </w:t>
      </w:r>
      <w:r w:rsidR="00870165" w:rsidRPr="007005C7">
        <w:rPr>
          <w:sz w:val="24"/>
          <w:szCs w:val="24"/>
        </w:rPr>
        <w:t xml:space="preserve">C. </w:t>
      </w:r>
      <w:r w:rsidR="003320F4" w:rsidRPr="007005C7">
        <w:rPr>
          <w:sz w:val="24"/>
          <w:szCs w:val="24"/>
        </w:rPr>
        <w:t xml:space="preserve">Jackson, K. Grace Johnson, Brandon </w:t>
      </w:r>
      <w:r w:rsidR="00870165" w:rsidRPr="007005C7">
        <w:rPr>
          <w:sz w:val="24"/>
          <w:szCs w:val="24"/>
        </w:rPr>
        <w:t xml:space="preserve">J. </w:t>
      </w:r>
      <w:r w:rsidR="003320F4" w:rsidRPr="007005C7">
        <w:rPr>
          <w:sz w:val="24"/>
          <w:szCs w:val="24"/>
        </w:rPr>
        <w:t xml:space="preserve">Klein, Tessa </w:t>
      </w:r>
      <w:r w:rsidR="00870165" w:rsidRPr="007005C7">
        <w:rPr>
          <w:sz w:val="24"/>
          <w:szCs w:val="24"/>
        </w:rPr>
        <w:t xml:space="preserve">A. </w:t>
      </w:r>
      <w:r w:rsidR="003320F4" w:rsidRPr="007005C7">
        <w:rPr>
          <w:sz w:val="24"/>
          <w:szCs w:val="24"/>
        </w:rPr>
        <w:t xml:space="preserve">Morris, Margaret </w:t>
      </w:r>
      <w:r w:rsidR="00870165" w:rsidRPr="007005C7">
        <w:rPr>
          <w:sz w:val="24"/>
          <w:szCs w:val="24"/>
        </w:rPr>
        <w:t xml:space="preserve">J. </w:t>
      </w:r>
      <w:r w:rsidR="003320F4" w:rsidRPr="007005C7">
        <w:rPr>
          <w:sz w:val="24"/>
          <w:szCs w:val="24"/>
        </w:rPr>
        <w:t xml:space="preserve">O’Neil, </w:t>
      </w:r>
      <w:r w:rsidR="002439B3" w:rsidRPr="007005C7">
        <w:rPr>
          <w:sz w:val="24"/>
          <w:szCs w:val="24"/>
        </w:rPr>
        <w:t xml:space="preserve">Trixie Anne </w:t>
      </w:r>
      <w:r w:rsidR="00870165" w:rsidRPr="007005C7">
        <w:rPr>
          <w:sz w:val="24"/>
          <w:szCs w:val="24"/>
        </w:rPr>
        <w:t xml:space="preserve">M. </w:t>
      </w:r>
      <w:proofErr w:type="spellStart"/>
      <w:r w:rsidR="002439B3" w:rsidRPr="007005C7">
        <w:rPr>
          <w:sz w:val="24"/>
          <w:szCs w:val="24"/>
        </w:rPr>
        <w:t>Roque</w:t>
      </w:r>
      <w:proofErr w:type="spellEnd"/>
      <w:r w:rsidR="002439B3" w:rsidRPr="007005C7">
        <w:rPr>
          <w:sz w:val="24"/>
          <w:szCs w:val="24"/>
        </w:rPr>
        <w:t xml:space="preserve">, </w:t>
      </w:r>
      <w:r w:rsidR="003320F4" w:rsidRPr="007005C7">
        <w:rPr>
          <w:sz w:val="24"/>
          <w:szCs w:val="24"/>
        </w:rPr>
        <w:t xml:space="preserve">and Natalie </w:t>
      </w:r>
      <w:r w:rsidR="00870165" w:rsidRPr="007005C7">
        <w:rPr>
          <w:sz w:val="24"/>
          <w:szCs w:val="24"/>
        </w:rPr>
        <w:t xml:space="preserve">E. </w:t>
      </w:r>
      <w:r w:rsidR="003320F4" w:rsidRPr="007005C7">
        <w:rPr>
          <w:sz w:val="24"/>
          <w:szCs w:val="24"/>
        </w:rPr>
        <w:t>Williams</w:t>
      </w:r>
      <w:r w:rsidR="00323BF1" w:rsidRPr="007005C7">
        <w:rPr>
          <w:sz w:val="24"/>
          <w:szCs w:val="24"/>
        </w:rPr>
        <w:t xml:space="preserve">, and the students enrolled in the </w:t>
      </w:r>
      <w:r w:rsidR="00CA4EA9" w:rsidRPr="007005C7">
        <w:rPr>
          <w:sz w:val="24"/>
          <w:szCs w:val="24"/>
        </w:rPr>
        <w:t xml:space="preserve">Loyola Marymount University </w:t>
      </w:r>
      <w:r w:rsidR="00323BF1" w:rsidRPr="007005C7">
        <w:rPr>
          <w:sz w:val="24"/>
          <w:szCs w:val="24"/>
        </w:rPr>
        <w:t>Spring 2015 course Biology 398</w:t>
      </w:r>
      <w:r w:rsidR="00CA4EA9" w:rsidRPr="007005C7">
        <w:rPr>
          <w:sz w:val="24"/>
          <w:szCs w:val="24"/>
        </w:rPr>
        <w:t>-04</w:t>
      </w:r>
      <w:r w:rsidR="00323BF1" w:rsidRPr="007005C7">
        <w:rPr>
          <w:sz w:val="24"/>
          <w:szCs w:val="24"/>
        </w:rPr>
        <w:t xml:space="preserve">: </w:t>
      </w:r>
      <w:proofErr w:type="spellStart"/>
      <w:r w:rsidR="00323BF1" w:rsidRPr="007005C7">
        <w:rPr>
          <w:sz w:val="24"/>
          <w:szCs w:val="24"/>
        </w:rPr>
        <w:t>Biomathematical</w:t>
      </w:r>
      <w:proofErr w:type="spellEnd"/>
      <w:r w:rsidR="00323BF1" w:rsidRPr="007005C7">
        <w:rPr>
          <w:sz w:val="24"/>
          <w:szCs w:val="24"/>
        </w:rPr>
        <w:t xml:space="preserve"> Modeling/Mathematics 388</w:t>
      </w:r>
      <w:r w:rsidR="00CA4EA9" w:rsidRPr="007005C7">
        <w:rPr>
          <w:sz w:val="24"/>
          <w:szCs w:val="24"/>
        </w:rPr>
        <w:t>-01</w:t>
      </w:r>
      <w:r w:rsidR="00323BF1" w:rsidRPr="007005C7">
        <w:rPr>
          <w:sz w:val="24"/>
          <w:szCs w:val="24"/>
        </w:rPr>
        <w:t>: Survey of Biomathematics</w:t>
      </w:r>
      <w:r w:rsidR="003320F4" w:rsidRPr="007005C7">
        <w:rPr>
          <w:sz w:val="24"/>
          <w:szCs w:val="24"/>
        </w:rPr>
        <w:t xml:space="preserve"> </w:t>
      </w:r>
      <w:r w:rsidR="007D5620" w:rsidRPr="007005C7">
        <w:rPr>
          <w:sz w:val="24"/>
          <w:szCs w:val="24"/>
        </w:rPr>
        <w:t>for testing the software.</w:t>
      </w:r>
    </w:p>
    <w:p w14:paraId="6167EE83" w14:textId="77777777" w:rsidR="009179FE" w:rsidRPr="009179FE" w:rsidRDefault="009179FE" w:rsidP="009179FE">
      <w:pPr>
        <w:pStyle w:val="Heading1"/>
        <w:rPr>
          <w:rFonts w:ascii="Times New Roman" w:hAnsi="Times New Roman" w:cs="Times New Roman"/>
          <w:color w:val="000000" w:themeColor="text1"/>
        </w:rPr>
      </w:pPr>
      <w:r w:rsidRPr="009179FE">
        <w:rPr>
          <w:rFonts w:ascii="Times New Roman" w:hAnsi="Times New Roman" w:cs="Times New Roman"/>
          <w:color w:val="000000" w:themeColor="text1"/>
        </w:rPr>
        <w:t>Funding Statement</w:t>
      </w:r>
    </w:p>
    <w:p w14:paraId="6B35FD44" w14:textId="77777777" w:rsidR="009179FE" w:rsidRPr="00A4086B" w:rsidRDefault="009179FE" w:rsidP="003A663A">
      <w:pPr>
        <w:spacing w:before="240" w:after="240" w:line="480" w:lineRule="auto"/>
        <w:ind w:firstLine="720"/>
        <w:rPr>
          <w:sz w:val="24"/>
          <w:szCs w:val="24"/>
        </w:rPr>
      </w:pPr>
      <w:r>
        <w:rPr>
          <w:sz w:val="24"/>
          <w:szCs w:val="24"/>
        </w:rPr>
        <w:t xml:space="preserve">This work was partially supported by NSF award 0921038 (B.G.F, K.D.D), a </w:t>
      </w:r>
      <w:proofErr w:type="spellStart"/>
      <w:r>
        <w:rPr>
          <w:sz w:val="24"/>
          <w:szCs w:val="24"/>
        </w:rPr>
        <w:t>Kadner</w:t>
      </w:r>
      <w:proofErr w:type="spellEnd"/>
      <w:r>
        <w:rPr>
          <w:sz w:val="24"/>
          <w:szCs w:val="24"/>
        </w:rPr>
        <w:t>-Pitts Research Grant (K.D.D.), the Loyola Marymount University Summer Undergraduate Research Program (A.V.) and the Loyola Marymount University Rains Research Assistant Program (N.A.A.).</w:t>
      </w:r>
    </w:p>
    <w:p w14:paraId="11420634"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lastRenderedPageBreak/>
        <w:t>References</w:t>
      </w:r>
    </w:p>
    <w:p w14:paraId="11495E50"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gramStart"/>
      <w:r>
        <w:rPr>
          <w:rFonts w:cs="Times New Roman"/>
          <w:sz w:val="24"/>
          <w:szCs w:val="24"/>
        </w:rPr>
        <w:t xml:space="preserve">Bastian M., </w:t>
      </w:r>
      <w:proofErr w:type="spellStart"/>
      <w:r>
        <w:rPr>
          <w:rFonts w:cs="Times New Roman"/>
          <w:sz w:val="24"/>
          <w:szCs w:val="24"/>
        </w:rPr>
        <w:t>Heymann</w:t>
      </w:r>
      <w:proofErr w:type="spellEnd"/>
      <w:r>
        <w:rPr>
          <w:rFonts w:cs="Times New Roman"/>
          <w:sz w:val="24"/>
          <w:szCs w:val="24"/>
        </w:rPr>
        <w:t xml:space="preserve"> S., </w:t>
      </w:r>
      <w:proofErr w:type="spellStart"/>
      <w:r>
        <w:rPr>
          <w:rFonts w:cs="Times New Roman"/>
          <w:sz w:val="24"/>
          <w:szCs w:val="24"/>
        </w:rPr>
        <w:t>Jacomy</w:t>
      </w:r>
      <w:proofErr w:type="spellEnd"/>
      <w:r>
        <w:rPr>
          <w:rFonts w:cs="Times New Roman"/>
          <w:sz w:val="24"/>
          <w:szCs w:val="24"/>
        </w:rPr>
        <w:t xml:space="preserve"> M. 2009.</w:t>
      </w:r>
      <w:proofErr w:type="gramEnd"/>
      <w:r>
        <w:rPr>
          <w:rFonts w:cs="Times New Roman"/>
          <w:sz w:val="24"/>
          <w:szCs w:val="24"/>
        </w:rPr>
        <w:t xml:space="preserve"> </w:t>
      </w:r>
      <w:proofErr w:type="spellStart"/>
      <w:r>
        <w:rPr>
          <w:rFonts w:cs="Times New Roman"/>
          <w:sz w:val="24"/>
          <w:szCs w:val="24"/>
        </w:rPr>
        <w:t>Gephi</w:t>
      </w:r>
      <w:proofErr w:type="spellEnd"/>
      <w:r>
        <w:rPr>
          <w:rFonts w:cs="Times New Roman"/>
          <w:sz w:val="24"/>
          <w:szCs w:val="24"/>
        </w:rPr>
        <w:t xml:space="preserve">: </w:t>
      </w:r>
      <w:proofErr w:type="gramStart"/>
      <w:r>
        <w:rPr>
          <w:rFonts w:cs="Times New Roman"/>
          <w:sz w:val="24"/>
          <w:szCs w:val="24"/>
        </w:rPr>
        <w:t>an open</w:t>
      </w:r>
      <w:proofErr w:type="gramEnd"/>
      <w:r>
        <w:rPr>
          <w:rFonts w:cs="Times New Roman"/>
          <w:sz w:val="24"/>
          <w:szCs w:val="24"/>
        </w:rPr>
        <w:t xml:space="preserve"> source software for exploring and manipulating networks. </w:t>
      </w:r>
      <w:r>
        <w:rPr>
          <w:rFonts w:cs="Times New Roman"/>
          <w:i/>
          <w:iCs/>
          <w:sz w:val="24"/>
          <w:szCs w:val="24"/>
        </w:rPr>
        <w:t>Third International AAAI Conference on Weblogs and Social Media</w:t>
      </w:r>
      <w:r>
        <w:rPr>
          <w:rFonts w:cs="Times New Roman"/>
          <w:sz w:val="24"/>
          <w:szCs w:val="24"/>
        </w:rPr>
        <w:t xml:space="preserve"> 8:361–362.</w:t>
      </w:r>
    </w:p>
    <w:p w14:paraId="46B3DBA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Bostock</w:t>
      </w:r>
      <w:proofErr w:type="spellEnd"/>
      <w:r>
        <w:rPr>
          <w:rFonts w:cs="Times New Roman"/>
          <w:sz w:val="24"/>
          <w:szCs w:val="24"/>
        </w:rPr>
        <w:t xml:space="preserve"> M., </w:t>
      </w:r>
      <w:proofErr w:type="spellStart"/>
      <w:r>
        <w:rPr>
          <w:rFonts w:cs="Times New Roman"/>
          <w:sz w:val="24"/>
          <w:szCs w:val="24"/>
        </w:rPr>
        <w:t>Ogievetsky</w:t>
      </w:r>
      <w:proofErr w:type="spellEnd"/>
      <w:r>
        <w:rPr>
          <w:rFonts w:cs="Times New Roman"/>
          <w:sz w:val="24"/>
          <w:szCs w:val="24"/>
        </w:rPr>
        <w:t xml:space="preserve"> V., </w:t>
      </w:r>
      <w:proofErr w:type="spellStart"/>
      <w:r>
        <w:rPr>
          <w:rFonts w:cs="Times New Roman"/>
          <w:sz w:val="24"/>
          <w:szCs w:val="24"/>
        </w:rPr>
        <w:t>Heer</w:t>
      </w:r>
      <w:proofErr w:type="spellEnd"/>
      <w:r>
        <w:rPr>
          <w:rFonts w:cs="Times New Roman"/>
          <w:sz w:val="24"/>
          <w:szCs w:val="24"/>
        </w:rPr>
        <w:t xml:space="preserve"> J. 2011. D</w:t>
      </w:r>
      <w:r>
        <w:rPr>
          <w:rFonts w:cs="Times New Roman"/>
          <w:sz w:val="24"/>
          <w:szCs w:val="24"/>
          <w:vertAlign w:val="superscript"/>
        </w:rPr>
        <w:t>3</w:t>
      </w:r>
      <w:r>
        <w:rPr>
          <w:rFonts w:cs="Times New Roman"/>
          <w:sz w:val="24"/>
          <w:szCs w:val="24"/>
        </w:rPr>
        <w:t xml:space="preserve">: Data-Driven Documents. </w:t>
      </w:r>
      <w:proofErr w:type="gramStart"/>
      <w:r>
        <w:rPr>
          <w:rFonts w:cs="Times New Roman"/>
          <w:i/>
          <w:iCs/>
          <w:sz w:val="24"/>
          <w:szCs w:val="24"/>
        </w:rPr>
        <w:t>IEEE transactions on visualization and computer graphics</w:t>
      </w:r>
      <w:r>
        <w:rPr>
          <w:rFonts w:cs="Times New Roman"/>
          <w:sz w:val="24"/>
          <w:szCs w:val="24"/>
        </w:rPr>
        <w:t xml:space="preserve"> 17:2301–2309.</w:t>
      </w:r>
      <w:proofErr w:type="gramEnd"/>
      <w:r>
        <w:rPr>
          <w:rFonts w:cs="Times New Roman"/>
          <w:sz w:val="24"/>
          <w:szCs w:val="24"/>
        </w:rPr>
        <w:t xml:space="preserve"> DOI: 10.1109/TVCG.2011.185.</w:t>
      </w:r>
    </w:p>
    <w:p w14:paraId="7CFDB502" w14:textId="77777777" w:rsidR="00BB6C88" w:rsidRDefault="00BB6C88" w:rsidP="00BB6C88">
      <w:pPr>
        <w:widowControl w:val="0"/>
        <w:autoSpaceDE w:val="0"/>
        <w:autoSpaceDN w:val="0"/>
        <w:adjustRightInd w:val="0"/>
        <w:spacing w:line="480" w:lineRule="auto"/>
        <w:ind w:left="720" w:hanging="720"/>
        <w:rPr>
          <w:rFonts w:cs="Times New Roman"/>
          <w:sz w:val="24"/>
          <w:szCs w:val="24"/>
        </w:rPr>
      </w:pPr>
      <w:r>
        <w:rPr>
          <w:rFonts w:cs="Times New Roman"/>
          <w:sz w:val="24"/>
          <w:szCs w:val="24"/>
        </w:rPr>
        <w:t xml:space="preserve">Brown E. 2014. </w:t>
      </w:r>
      <w:proofErr w:type="gramStart"/>
      <w:r>
        <w:rPr>
          <w:rFonts w:cs="Times New Roman"/>
          <w:i/>
          <w:iCs/>
          <w:sz w:val="24"/>
          <w:szCs w:val="24"/>
        </w:rPr>
        <w:t>Web development with Node and Express</w:t>
      </w:r>
      <w:r>
        <w:rPr>
          <w:rFonts w:cs="Times New Roman"/>
          <w:sz w:val="24"/>
          <w:szCs w:val="24"/>
        </w:rPr>
        <w:t>.</w:t>
      </w:r>
      <w:proofErr w:type="gramEnd"/>
      <w:r>
        <w:rPr>
          <w:rFonts w:cs="Times New Roman"/>
          <w:sz w:val="24"/>
          <w:szCs w:val="24"/>
        </w:rPr>
        <w:t xml:space="preserve"> Beijing ; Sebastopol, CA: O’Reilly.</w:t>
      </w:r>
    </w:p>
    <w:p w14:paraId="2C1601C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Dahlquist</w:t>
      </w:r>
      <w:proofErr w:type="spellEnd"/>
      <w:r>
        <w:rPr>
          <w:rFonts w:cs="Times New Roman"/>
          <w:sz w:val="24"/>
          <w:szCs w:val="24"/>
        </w:rPr>
        <w:t xml:space="preserve"> KD</w:t>
      </w:r>
      <w:proofErr w:type="gramStart"/>
      <w:r>
        <w:rPr>
          <w:rFonts w:cs="Times New Roman"/>
          <w:sz w:val="24"/>
          <w:szCs w:val="24"/>
        </w:rPr>
        <w:t>.,</w:t>
      </w:r>
      <w:proofErr w:type="gramEnd"/>
      <w:r>
        <w:rPr>
          <w:rFonts w:cs="Times New Roman"/>
          <w:sz w:val="24"/>
          <w:szCs w:val="24"/>
        </w:rPr>
        <w:t xml:space="preserve"> Fitzpatrick BG., Camacho ET., </w:t>
      </w:r>
      <w:proofErr w:type="spellStart"/>
      <w:r>
        <w:rPr>
          <w:rFonts w:cs="Times New Roman"/>
          <w:sz w:val="24"/>
          <w:szCs w:val="24"/>
        </w:rPr>
        <w:t>Entzminger</w:t>
      </w:r>
      <w:proofErr w:type="spellEnd"/>
      <w:r>
        <w:rPr>
          <w:rFonts w:cs="Times New Roman"/>
          <w:sz w:val="24"/>
          <w:szCs w:val="24"/>
        </w:rPr>
        <w:t xml:space="preserve"> SD., </w:t>
      </w:r>
      <w:proofErr w:type="spellStart"/>
      <w:r>
        <w:rPr>
          <w:rFonts w:cs="Times New Roman"/>
          <w:sz w:val="24"/>
          <w:szCs w:val="24"/>
        </w:rPr>
        <w:t>Wanner</w:t>
      </w:r>
      <w:proofErr w:type="spellEnd"/>
      <w:r>
        <w:rPr>
          <w:rFonts w:cs="Times New Roman"/>
          <w:sz w:val="24"/>
          <w:szCs w:val="24"/>
        </w:rPr>
        <w:t xml:space="preserve"> NC. 2015. Parameter Estimation for Gene Regulatory Networks from Microarray Data: Cold Shock Response in Saccharomyces </w:t>
      </w:r>
      <w:proofErr w:type="spellStart"/>
      <w:r>
        <w:rPr>
          <w:rFonts w:cs="Times New Roman"/>
          <w:sz w:val="24"/>
          <w:szCs w:val="24"/>
        </w:rPr>
        <w:t>cerevisiae</w:t>
      </w:r>
      <w:proofErr w:type="spellEnd"/>
      <w:r>
        <w:rPr>
          <w:rFonts w:cs="Times New Roman"/>
          <w:sz w:val="24"/>
          <w:szCs w:val="24"/>
        </w:rPr>
        <w:t xml:space="preserve">. </w:t>
      </w:r>
      <w:proofErr w:type="gramStart"/>
      <w:r>
        <w:rPr>
          <w:rFonts w:cs="Times New Roman"/>
          <w:i/>
          <w:iCs/>
          <w:sz w:val="24"/>
          <w:szCs w:val="24"/>
        </w:rPr>
        <w:t>Bulletin of Mathematical Biology</w:t>
      </w:r>
      <w:r>
        <w:rPr>
          <w:rFonts w:cs="Times New Roman"/>
          <w:sz w:val="24"/>
          <w:szCs w:val="24"/>
        </w:rPr>
        <w:t xml:space="preserve"> 77:1457–1492.</w:t>
      </w:r>
      <w:proofErr w:type="gramEnd"/>
      <w:r>
        <w:rPr>
          <w:rFonts w:cs="Times New Roman"/>
          <w:sz w:val="24"/>
          <w:szCs w:val="24"/>
        </w:rPr>
        <w:t xml:space="preserve">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Dionisio JDN</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Dahlquist</w:t>
      </w:r>
      <w:proofErr w:type="spellEnd"/>
      <w:r>
        <w:rPr>
          <w:rFonts w:cs="Times New Roman"/>
          <w:sz w:val="24"/>
          <w:szCs w:val="24"/>
        </w:rPr>
        <w:t xml:space="preserve"> KD. 2008. Improving the computer science in bioinformatics through open source pedagogy.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proofErr w:type="gramStart"/>
      <w:r w:rsidRPr="008A5E69">
        <w:rPr>
          <w:rFonts w:eastAsia="Times New Roman"/>
          <w:sz w:val="24"/>
          <w:szCs w:val="24"/>
        </w:rPr>
        <w:t>Franz M., Lopes CT., Huck G., Dong Y., Sumer O., Bader GD. 2016.</w:t>
      </w:r>
      <w:proofErr w:type="gramEnd"/>
      <w:r w:rsidRPr="008A5E69">
        <w:rPr>
          <w:rFonts w:eastAsia="Times New Roman"/>
          <w:sz w:val="24"/>
          <w:szCs w:val="24"/>
        </w:rPr>
        <w:t xml:space="preserve"> Cytoscape.js: a graph theory library for </w:t>
      </w:r>
      <w:proofErr w:type="spellStart"/>
      <w:r w:rsidRPr="008A5E69">
        <w:rPr>
          <w:rFonts w:eastAsia="Times New Roman"/>
          <w:sz w:val="24"/>
          <w:szCs w:val="24"/>
        </w:rPr>
        <w:t>visualisation</w:t>
      </w:r>
      <w:proofErr w:type="spellEnd"/>
      <w:r w:rsidRPr="008A5E69">
        <w:rPr>
          <w:rFonts w:eastAsia="Times New Roman"/>
          <w:sz w:val="24"/>
          <w:szCs w:val="24"/>
        </w:rPr>
        <w:t xml:space="preserve"> and analysis. </w:t>
      </w:r>
      <w:proofErr w:type="gramStart"/>
      <w:r w:rsidRPr="008A5E69">
        <w:rPr>
          <w:rFonts w:eastAsia="Times New Roman"/>
          <w:i/>
          <w:iCs/>
          <w:sz w:val="24"/>
          <w:szCs w:val="24"/>
        </w:rPr>
        <w:t>Bioinformatics (Oxford, England)</w:t>
      </w:r>
      <w:r w:rsidRPr="008A5E69">
        <w:rPr>
          <w:rFonts w:eastAsia="Times New Roman"/>
          <w:sz w:val="24"/>
          <w:szCs w:val="24"/>
        </w:rPr>
        <w:t xml:space="preserve"> 32:309–311.</w:t>
      </w:r>
      <w:proofErr w:type="gramEnd"/>
      <w:r w:rsidRPr="008A5E69">
        <w:rPr>
          <w:rFonts w:eastAsia="Times New Roman"/>
          <w:sz w:val="24"/>
          <w:szCs w:val="24"/>
        </w:rPr>
        <w:t xml:space="preserve">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Gostner</w:t>
      </w:r>
      <w:proofErr w:type="spellEnd"/>
      <w:r>
        <w:rPr>
          <w:rFonts w:cs="Times New Roman"/>
          <w:sz w:val="24"/>
          <w:szCs w:val="24"/>
        </w:rPr>
        <w:t xml:space="preserve"> R., Baldacci B., </w:t>
      </w:r>
      <w:proofErr w:type="spellStart"/>
      <w:r>
        <w:rPr>
          <w:rFonts w:cs="Times New Roman"/>
          <w:sz w:val="24"/>
          <w:szCs w:val="24"/>
        </w:rPr>
        <w:t>Morine</w:t>
      </w:r>
      <w:proofErr w:type="spellEnd"/>
      <w:r>
        <w:rPr>
          <w:rFonts w:cs="Times New Roman"/>
          <w:sz w:val="24"/>
          <w:szCs w:val="24"/>
        </w:rPr>
        <w:t xml:space="preserve"> MJ</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Priami</w:t>
      </w:r>
      <w:proofErr w:type="spellEnd"/>
      <w:r>
        <w:rPr>
          <w:rFonts w:cs="Times New Roman"/>
          <w:sz w:val="24"/>
          <w:szCs w:val="24"/>
        </w:rPr>
        <w:t xml:space="preserve"> C. 2014. </w:t>
      </w:r>
      <w:proofErr w:type="gramStart"/>
      <w:r>
        <w:rPr>
          <w:rFonts w:cs="Times New Roman"/>
          <w:sz w:val="24"/>
          <w:szCs w:val="24"/>
        </w:rPr>
        <w:t>Graphical Modeling Tools for Systems Biology.</w:t>
      </w:r>
      <w:proofErr w:type="gramEnd"/>
      <w:r>
        <w:rPr>
          <w:rFonts w:cs="Times New Roman"/>
          <w:sz w:val="24"/>
          <w:szCs w:val="24"/>
        </w:rPr>
        <w:t xml:space="preserve"> </w:t>
      </w:r>
      <w:proofErr w:type="gramStart"/>
      <w:r>
        <w:rPr>
          <w:rFonts w:cs="Times New Roman"/>
          <w:i/>
          <w:iCs/>
          <w:sz w:val="24"/>
          <w:szCs w:val="24"/>
        </w:rPr>
        <w:t>ACM Computing Surveys</w:t>
      </w:r>
      <w:r>
        <w:rPr>
          <w:rFonts w:cs="Times New Roman"/>
          <w:sz w:val="24"/>
          <w:szCs w:val="24"/>
        </w:rPr>
        <w:t xml:space="preserve"> 47:1–21.</w:t>
      </w:r>
      <w:proofErr w:type="gramEnd"/>
      <w:r>
        <w:rPr>
          <w:rFonts w:cs="Times New Roman"/>
          <w:sz w:val="24"/>
          <w:szCs w:val="24"/>
        </w:rPr>
        <w:t xml:space="preserve">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Harbison</w:t>
      </w:r>
      <w:proofErr w:type="spellEnd"/>
      <w:r>
        <w:rPr>
          <w:rFonts w:cs="Times New Roman"/>
          <w:sz w:val="24"/>
          <w:szCs w:val="24"/>
        </w:rPr>
        <w:t xml:space="preserve"> CT., Gordon DB</w:t>
      </w:r>
      <w:proofErr w:type="gramStart"/>
      <w:r>
        <w:rPr>
          <w:rFonts w:cs="Times New Roman"/>
          <w:sz w:val="24"/>
          <w:szCs w:val="24"/>
        </w:rPr>
        <w:t>.,</w:t>
      </w:r>
      <w:proofErr w:type="gramEnd"/>
      <w:r>
        <w:rPr>
          <w:rFonts w:cs="Times New Roman"/>
          <w:sz w:val="24"/>
          <w:szCs w:val="24"/>
        </w:rPr>
        <w:t xml:space="preserve"> Lee TI., </w:t>
      </w:r>
      <w:proofErr w:type="spellStart"/>
      <w:r>
        <w:rPr>
          <w:rFonts w:cs="Times New Roman"/>
          <w:sz w:val="24"/>
          <w:szCs w:val="24"/>
        </w:rPr>
        <w:t>Rinaldi</w:t>
      </w:r>
      <w:proofErr w:type="spellEnd"/>
      <w:r>
        <w:rPr>
          <w:rFonts w:cs="Times New Roman"/>
          <w:sz w:val="24"/>
          <w:szCs w:val="24"/>
        </w:rPr>
        <w:t xml:space="preserve"> NJ., </w:t>
      </w:r>
      <w:proofErr w:type="spellStart"/>
      <w:r>
        <w:rPr>
          <w:rFonts w:cs="Times New Roman"/>
          <w:sz w:val="24"/>
          <w:szCs w:val="24"/>
        </w:rPr>
        <w:t>Macisaac</w:t>
      </w:r>
      <w:proofErr w:type="spellEnd"/>
      <w:r>
        <w:rPr>
          <w:rFonts w:cs="Times New Roman"/>
          <w:sz w:val="24"/>
          <w:szCs w:val="24"/>
        </w:rPr>
        <w:t xml:space="preserve"> KD., </w:t>
      </w:r>
      <w:proofErr w:type="spellStart"/>
      <w:r>
        <w:rPr>
          <w:rFonts w:cs="Times New Roman"/>
          <w:sz w:val="24"/>
          <w:szCs w:val="24"/>
        </w:rPr>
        <w:t>Danford</w:t>
      </w:r>
      <w:proofErr w:type="spellEnd"/>
      <w:r>
        <w:rPr>
          <w:rFonts w:cs="Times New Roman"/>
          <w:sz w:val="24"/>
          <w:szCs w:val="24"/>
        </w:rPr>
        <w:t xml:space="preserve"> TW., </w:t>
      </w:r>
      <w:proofErr w:type="spellStart"/>
      <w:r>
        <w:rPr>
          <w:rFonts w:cs="Times New Roman"/>
          <w:sz w:val="24"/>
          <w:szCs w:val="24"/>
        </w:rPr>
        <w:t>Hannett</w:t>
      </w:r>
      <w:proofErr w:type="spellEnd"/>
      <w:r>
        <w:rPr>
          <w:rFonts w:cs="Times New Roman"/>
          <w:sz w:val="24"/>
          <w:szCs w:val="24"/>
        </w:rPr>
        <w:t xml:space="preserve"> NM., </w:t>
      </w:r>
      <w:proofErr w:type="spellStart"/>
      <w:r>
        <w:rPr>
          <w:rFonts w:cs="Times New Roman"/>
          <w:sz w:val="24"/>
          <w:szCs w:val="24"/>
        </w:rPr>
        <w:t>Tagne</w:t>
      </w:r>
      <w:proofErr w:type="spellEnd"/>
      <w:r>
        <w:rPr>
          <w:rFonts w:cs="Times New Roman"/>
          <w:sz w:val="24"/>
          <w:szCs w:val="24"/>
        </w:rPr>
        <w:t xml:space="preserve"> J-B., Reynolds DB., </w:t>
      </w:r>
      <w:proofErr w:type="spellStart"/>
      <w:r>
        <w:rPr>
          <w:rFonts w:cs="Times New Roman"/>
          <w:sz w:val="24"/>
          <w:szCs w:val="24"/>
        </w:rPr>
        <w:t>Yoo</w:t>
      </w:r>
      <w:proofErr w:type="spellEnd"/>
      <w:r>
        <w:rPr>
          <w:rFonts w:cs="Times New Roman"/>
          <w:sz w:val="24"/>
          <w:szCs w:val="24"/>
        </w:rPr>
        <w:t xml:space="preserve"> J., Jennings EG., </w:t>
      </w:r>
      <w:proofErr w:type="spellStart"/>
      <w:r>
        <w:rPr>
          <w:rFonts w:cs="Times New Roman"/>
          <w:sz w:val="24"/>
          <w:szCs w:val="24"/>
        </w:rPr>
        <w:t>Zeitlinger</w:t>
      </w:r>
      <w:proofErr w:type="spellEnd"/>
      <w:r>
        <w:rPr>
          <w:rFonts w:cs="Times New Roman"/>
          <w:sz w:val="24"/>
          <w:szCs w:val="24"/>
        </w:rPr>
        <w:t xml:space="preserve"> J., </w:t>
      </w:r>
      <w:proofErr w:type="spellStart"/>
      <w:r>
        <w:rPr>
          <w:rFonts w:cs="Times New Roman"/>
          <w:sz w:val="24"/>
          <w:szCs w:val="24"/>
        </w:rPr>
        <w:t>Pokholok</w:t>
      </w:r>
      <w:proofErr w:type="spellEnd"/>
      <w:r>
        <w:rPr>
          <w:rFonts w:cs="Times New Roman"/>
          <w:sz w:val="24"/>
          <w:szCs w:val="24"/>
        </w:rPr>
        <w:t xml:space="preserve"> DK., </w:t>
      </w:r>
      <w:proofErr w:type="spellStart"/>
      <w:r>
        <w:rPr>
          <w:rFonts w:cs="Times New Roman"/>
          <w:sz w:val="24"/>
          <w:szCs w:val="24"/>
        </w:rPr>
        <w:t>Kellis</w:t>
      </w:r>
      <w:proofErr w:type="spellEnd"/>
      <w:r>
        <w:rPr>
          <w:rFonts w:cs="Times New Roman"/>
          <w:sz w:val="24"/>
          <w:szCs w:val="24"/>
        </w:rPr>
        <w:t xml:space="preserve"> M., Rolfe PA., </w:t>
      </w:r>
      <w:proofErr w:type="spellStart"/>
      <w:r>
        <w:rPr>
          <w:rFonts w:cs="Times New Roman"/>
          <w:sz w:val="24"/>
          <w:szCs w:val="24"/>
        </w:rPr>
        <w:t>Takusagawa</w:t>
      </w:r>
      <w:proofErr w:type="spellEnd"/>
      <w:r>
        <w:rPr>
          <w:rFonts w:cs="Times New Roman"/>
          <w:sz w:val="24"/>
          <w:szCs w:val="24"/>
        </w:rPr>
        <w:t xml:space="preserve"> KT., Lander ES., Gifford DK., </w:t>
      </w:r>
      <w:proofErr w:type="spellStart"/>
      <w:r>
        <w:rPr>
          <w:rFonts w:cs="Times New Roman"/>
          <w:sz w:val="24"/>
          <w:szCs w:val="24"/>
        </w:rPr>
        <w:t>Fraenkel</w:t>
      </w:r>
      <w:proofErr w:type="spellEnd"/>
      <w:r>
        <w:rPr>
          <w:rFonts w:cs="Times New Roman"/>
          <w:sz w:val="24"/>
          <w:szCs w:val="24"/>
        </w:rPr>
        <w:t xml:space="preserve"> E., Young RA. 2004. Transcriptional regulatory code of a eukaryotic genome. </w:t>
      </w:r>
      <w:proofErr w:type="gramStart"/>
      <w:r>
        <w:rPr>
          <w:rFonts w:cs="Times New Roman"/>
          <w:i/>
          <w:iCs/>
          <w:sz w:val="24"/>
          <w:szCs w:val="24"/>
        </w:rPr>
        <w:t>Nature</w:t>
      </w:r>
      <w:r>
        <w:rPr>
          <w:rFonts w:cs="Times New Roman"/>
          <w:sz w:val="24"/>
          <w:szCs w:val="24"/>
        </w:rPr>
        <w:t xml:space="preserve"> 431:99–104.</w:t>
      </w:r>
      <w:proofErr w:type="gramEnd"/>
      <w:r>
        <w:rPr>
          <w:rFonts w:cs="Times New Roman"/>
          <w:sz w:val="24"/>
          <w:szCs w:val="24"/>
        </w:rPr>
        <w:t xml:space="preserve">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lastRenderedPageBreak/>
        <w:t>Lawlor</w:t>
      </w:r>
      <w:proofErr w:type="spellEnd"/>
      <w:r>
        <w:rPr>
          <w:rFonts w:cs="Times New Roman"/>
          <w:sz w:val="24"/>
          <w:szCs w:val="24"/>
        </w:rPr>
        <w:t xml:space="preserve"> B., Walsh P. 2015. Engineering bioinformatics: building reliability, performance and productivity into bioinformatics software. </w:t>
      </w:r>
      <w:proofErr w:type="gramStart"/>
      <w:r>
        <w:rPr>
          <w:rFonts w:cs="Times New Roman"/>
          <w:i/>
          <w:iCs/>
          <w:sz w:val="24"/>
          <w:szCs w:val="24"/>
        </w:rPr>
        <w:t>Bioengineered</w:t>
      </w:r>
      <w:r>
        <w:rPr>
          <w:rFonts w:cs="Times New Roman"/>
          <w:sz w:val="24"/>
          <w:szCs w:val="24"/>
        </w:rPr>
        <w:t xml:space="preserve"> 6:193–203.</w:t>
      </w:r>
      <w:proofErr w:type="gramEnd"/>
      <w:r>
        <w:rPr>
          <w:rFonts w:cs="Times New Roman"/>
          <w:sz w:val="24"/>
          <w:szCs w:val="24"/>
        </w:rPr>
        <w:t xml:space="preserve">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Lee TI</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Rinaldi</w:t>
      </w:r>
      <w:proofErr w:type="spellEnd"/>
      <w:r>
        <w:rPr>
          <w:rFonts w:cs="Times New Roman"/>
          <w:sz w:val="24"/>
          <w:szCs w:val="24"/>
        </w:rPr>
        <w:t xml:space="preserve"> NJ., Robert F., Odom DT., Bar-Joseph Z., Gerber GK., </w:t>
      </w:r>
      <w:proofErr w:type="spellStart"/>
      <w:r>
        <w:rPr>
          <w:rFonts w:cs="Times New Roman"/>
          <w:sz w:val="24"/>
          <w:szCs w:val="24"/>
        </w:rPr>
        <w:t>Hannett</w:t>
      </w:r>
      <w:proofErr w:type="spellEnd"/>
      <w:r>
        <w:rPr>
          <w:rFonts w:cs="Times New Roman"/>
          <w:sz w:val="24"/>
          <w:szCs w:val="24"/>
        </w:rPr>
        <w:t xml:space="preserve"> NM., </w:t>
      </w:r>
      <w:proofErr w:type="spellStart"/>
      <w:r>
        <w:rPr>
          <w:rFonts w:cs="Times New Roman"/>
          <w:sz w:val="24"/>
          <w:szCs w:val="24"/>
        </w:rPr>
        <w:t>Harbison</w:t>
      </w:r>
      <w:proofErr w:type="spellEnd"/>
      <w:r>
        <w:rPr>
          <w:rFonts w:cs="Times New Roman"/>
          <w:sz w:val="24"/>
          <w:szCs w:val="24"/>
        </w:rPr>
        <w:t xml:space="preserve"> CT., Thompson CM., Simon I., </w:t>
      </w:r>
      <w:proofErr w:type="spellStart"/>
      <w:r>
        <w:rPr>
          <w:rFonts w:cs="Times New Roman"/>
          <w:sz w:val="24"/>
          <w:szCs w:val="24"/>
        </w:rPr>
        <w:t>Zeitlinger</w:t>
      </w:r>
      <w:proofErr w:type="spellEnd"/>
      <w:r>
        <w:rPr>
          <w:rFonts w:cs="Times New Roman"/>
          <w:sz w:val="24"/>
          <w:szCs w:val="24"/>
        </w:rPr>
        <w:t xml:space="preserve"> J., Jennings EG., Murray HL., Gordon DB., </w:t>
      </w:r>
      <w:proofErr w:type="spellStart"/>
      <w:r>
        <w:rPr>
          <w:rFonts w:cs="Times New Roman"/>
          <w:sz w:val="24"/>
          <w:szCs w:val="24"/>
        </w:rPr>
        <w:t>Ren</w:t>
      </w:r>
      <w:proofErr w:type="spellEnd"/>
      <w:r>
        <w:rPr>
          <w:rFonts w:cs="Times New Roman"/>
          <w:sz w:val="24"/>
          <w:szCs w:val="24"/>
        </w:rPr>
        <w:t xml:space="preserve"> B., </w:t>
      </w:r>
      <w:proofErr w:type="spellStart"/>
      <w:r>
        <w:rPr>
          <w:rFonts w:cs="Times New Roman"/>
          <w:sz w:val="24"/>
          <w:szCs w:val="24"/>
        </w:rPr>
        <w:t>Wyrick</w:t>
      </w:r>
      <w:proofErr w:type="spellEnd"/>
      <w:r>
        <w:rPr>
          <w:rFonts w:cs="Times New Roman"/>
          <w:sz w:val="24"/>
          <w:szCs w:val="24"/>
        </w:rPr>
        <w:t xml:space="preserve"> JJ., </w:t>
      </w:r>
      <w:proofErr w:type="spellStart"/>
      <w:r>
        <w:rPr>
          <w:rFonts w:cs="Times New Roman"/>
          <w:sz w:val="24"/>
          <w:szCs w:val="24"/>
        </w:rPr>
        <w:t>Tagne</w:t>
      </w:r>
      <w:proofErr w:type="spellEnd"/>
      <w:r>
        <w:rPr>
          <w:rFonts w:cs="Times New Roman"/>
          <w:sz w:val="24"/>
          <w:szCs w:val="24"/>
        </w:rPr>
        <w:t xml:space="preserve"> J-B., </w:t>
      </w:r>
      <w:proofErr w:type="spellStart"/>
      <w:r>
        <w:rPr>
          <w:rFonts w:cs="Times New Roman"/>
          <w:sz w:val="24"/>
          <w:szCs w:val="24"/>
        </w:rPr>
        <w:t>Volkert</w:t>
      </w:r>
      <w:proofErr w:type="spellEnd"/>
      <w:r>
        <w:rPr>
          <w:rFonts w:cs="Times New Roman"/>
          <w:sz w:val="24"/>
          <w:szCs w:val="24"/>
        </w:rPr>
        <w:t xml:space="preserve"> TL., </w:t>
      </w:r>
      <w:proofErr w:type="spellStart"/>
      <w:r>
        <w:rPr>
          <w:rFonts w:cs="Times New Roman"/>
          <w:sz w:val="24"/>
          <w:szCs w:val="24"/>
        </w:rPr>
        <w:t>Fraenkel</w:t>
      </w:r>
      <w:proofErr w:type="spellEnd"/>
      <w:r>
        <w:rPr>
          <w:rFonts w:cs="Times New Roman"/>
          <w:sz w:val="24"/>
          <w:szCs w:val="24"/>
        </w:rPr>
        <w:t xml:space="preserve"> E., Gifford DK., Young RA. 2002. Transcriptional regulatory networks in Saccharomyces </w:t>
      </w:r>
      <w:proofErr w:type="spellStart"/>
      <w:r>
        <w:rPr>
          <w:rFonts w:cs="Times New Roman"/>
          <w:sz w:val="24"/>
          <w:szCs w:val="24"/>
        </w:rPr>
        <w:t>cerevisiae</w:t>
      </w:r>
      <w:proofErr w:type="spellEnd"/>
      <w:r>
        <w:rPr>
          <w:rFonts w:cs="Times New Roman"/>
          <w:sz w:val="24"/>
          <w:szCs w:val="24"/>
        </w:rPr>
        <w:t xml:space="preserve">. </w:t>
      </w:r>
      <w:proofErr w:type="gramStart"/>
      <w:r>
        <w:rPr>
          <w:rFonts w:cs="Times New Roman"/>
          <w:i/>
          <w:iCs/>
          <w:sz w:val="24"/>
          <w:szCs w:val="24"/>
        </w:rPr>
        <w:t>Science (New York, N.Y.)</w:t>
      </w:r>
      <w:r>
        <w:rPr>
          <w:rFonts w:cs="Times New Roman"/>
          <w:sz w:val="24"/>
          <w:szCs w:val="24"/>
        </w:rPr>
        <w:t xml:space="preserve"> 298:799–804.</w:t>
      </w:r>
      <w:proofErr w:type="gramEnd"/>
      <w:r>
        <w:rPr>
          <w:rFonts w:cs="Times New Roman"/>
          <w:sz w:val="24"/>
          <w:szCs w:val="24"/>
        </w:rPr>
        <w:t xml:space="preserve"> DOI: 10.1126/science.1075090.</w:t>
      </w:r>
    </w:p>
    <w:p w14:paraId="1D7CD844" w14:textId="1F7682E8" w:rsidR="00BB6C88" w:rsidRPr="00BB6C88" w:rsidRDefault="00BB6C88" w:rsidP="00BB6C88">
      <w:pPr>
        <w:widowControl w:val="0"/>
        <w:tabs>
          <w:tab w:val="left" w:pos="360"/>
        </w:tabs>
        <w:autoSpaceDE w:val="0"/>
        <w:autoSpaceDN w:val="0"/>
        <w:adjustRightInd w:val="0"/>
        <w:spacing w:line="480" w:lineRule="auto"/>
        <w:ind w:left="360" w:hanging="360"/>
        <w:rPr>
          <w:rFonts w:cs="Times New Roman"/>
          <w:sz w:val="24"/>
          <w:szCs w:val="24"/>
          <w:highlight w:val="cyan"/>
        </w:rPr>
      </w:pPr>
      <w:r w:rsidRPr="0044652F">
        <w:rPr>
          <w:rFonts w:cs="Times New Roman"/>
          <w:sz w:val="24"/>
          <w:szCs w:val="24"/>
          <w:rPrChange w:id="58" w:author="John David N. Dionisio" w:date="2016-05-14T22:09:00Z">
            <w:rPr>
              <w:rFonts w:cs="Times New Roman"/>
              <w:sz w:val="24"/>
              <w:szCs w:val="24"/>
              <w:highlight w:val="cyan"/>
            </w:rPr>
          </w:rPrChange>
        </w:rPr>
        <w:t>Martin RC.</w:t>
      </w:r>
      <w:del w:id="59" w:author="John David N. Dionisio" w:date="2016-05-14T22:07:00Z">
        <w:r w:rsidRPr="0044652F" w:rsidDel="0044652F">
          <w:rPr>
            <w:rFonts w:cs="Times New Roman"/>
            <w:sz w:val="24"/>
            <w:szCs w:val="24"/>
            <w:rPrChange w:id="60" w:author="John David N. Dionisio" w:date="2016-05-14T22:09:00Z">
              <w:rPr>
                <w:rFonts w:cs="Times New Roman"/>
                <w:sz w:val="24"/>
                <w:szCs w:val="24"/>
                <w:highlight w:val="cyan"/>
              </w:rPr>
            </w:rPrChange>
          </w:rPr>
          <w:delText>, Melnik G.</w:delText>
        </w:r>
      </w:del>
      <w:r w:rsidRPr="0044652F">
        <w:rPr>
          <w:rFonts w:cs="Times New Roman"/>
          <w:sz w:val="24"/>
          <w:szCs w:val="24"/>
          <w:rPrChange w:id="61" w:author="John David N. Dionisio" w:date="2016-05-14T22:09:00Z">
            <w:rPr>
              <w:rFonts w:cs="Times New Roman"/>
              <w:sz w:val="24"/>
              <w:szCs w:val="24"/>
              <w:highlight w:val="cyan"/>
            </w:rPr>
          </w:rPrChange>
        </w:rPr>
        <w:t xml:space="preserve"> 2008. </w:t>
      </w:r>
      <w:del w:id="62" w:author="John David N. Dionisio" w:date="2016-05-14T22:07:00Z">
        <w:r w:rsidRPr="0044652F" w:rsidDel="0044652F">
          <w:rPr>
            <w:rFonts w:cs="Times New Roman"/>
            <w:i/>
            <w:sz w:val="24"/>
            <w:szCs w:val="24"/>
            <w:rPrChange w:id="63" w:author="John David N. Dionisio" w:date="2016-05-14T22:09:00Z">
              <w:rPr>
                <w:rFonts w:cs="Times New Roman"/>
                <w:sz w:val="24"/>
                <w:szCs w:val="24"/>
                <w:highlight w:val="cyan"/>
              </w:rPr>
            </w:rPrChange>
          </w:rPr>
          <w:delText>Tests and Requirements, Requirements and Tests: A Mӧbius Strip</w:delText>
        </w:r>
      </w:del>
      <w:ins w:id="64" w:author="John David N. Dionisio" w:date="2016-05-14T22:07:00Z">
        <w:r w:rsidR="0044652F" w:rsidRPr="0044652F">
          <w:rPr>
            <w:rFonts w:cs="Times New Roman"/>
            <w:i/>
            <w:sz w:val="24"/>
            <w:szCs w:val="24"/>
            <w:rPrChange w:id="65" w:author="John David N. Dionisio" w:date="2016-05-14T22:09:00Z">
              <w:rPr>
                <w:rFonts w:cs="Times New Roman"/>
                <w:i/>
                <w:sz w:val="24"/>
                <w:szCs w:val="24"/>
                <w:highlight w:val="cyan"/>
              </w:rPr>
            </w:rPrChange>
          </w:rPr>
          <w:t>Clean code: a handbook of agile software craftsmanship</w:t>
        </w:r>
      </w:ins>
      <w:r w:rsidRPr="0044652F">
        <w:rPr>
          <w:rFonts w:cs="Times New Roman"/>
          <w:sz w:val="24"/>
          <w:szCs w:val="24"/>
          <w:rPrChange w:id="66" w:author="John David N. Dionisio" w:date="2016-05-14T22:09:00Z">
            <w:rPr>
              <w:rFonts w:cs="Times New Roman"/>
              <w:sz w:val="24"/>
              <w:szCs w:val="24"/>
              <w:highlight w:val="cyan"/>
            </w:rPr>
          </w:rPrChange>
        </w:rPr>
        <w:t xml:space="preserve">. </w:t>
      </w:r>
      <w:del w:id="67" w:author="John David N. Dionisio" w:date="2016-05-14T22:08:00Z">
        <w:r w:rsidRPr="0044652F" w:rsidDel="0044652F">
          <w:rPr>
            <w:rFonts w:cs="Times New Roman"/>
            <w:iCs/>
            <w:sz w:val="24"/>
            <w:szCs w:val="24"/>
            <w:rPrChange w:id="68" w:author="John David N. Dionisio" w:date="2016-05-14T22:09:00Z">
              <w:rPr>
                <w:rFonts w:cs="Times New Roman"/>
                <w:i/>
                <w:iCs/>
                <w:sz w:val="24"/>
                <w:szCs w:val="24"/>
                <w:highlight w:val="cyan"/>
              </w:rPr>
            </w:rPrChange>
          </w:rPr>
          <w:delText>IEEE Software</w:delText>
        </w:r>
        <w:r w:rsidRPr="0044652F" w:rsidDel="0044652F">
          <w:rPr>
            <w:rFonts w:cs="Times New Roman"/>
            <w:sz w:val="24"/>
            <w:szCs w:val="24"/>
            <w:rPrChange w:id="69" w:author="John David N. Dionisio" w:date="2016-05-14T22:09:00Z">
              <w:rPr>
                <w:rFonts w:cs="Times New Roman"/>
                <w:sz w:val="24"/>
                <w:szCs w:val="24"/>
                <w:highlight w:val="cyan"/>
              </w:rPr>
            </w:rPrChange>
          </w:rPr>
          <w:delText xml:space="preserve"> 25:54–59. DOI: 10.1109/MS.2008.24</w:delText>
        </w:r>
      </w:del>
      <w:ins w:id="70" w:author="John David N. Dionisio" w:date="2016-05-14T22:08:00Z">
        <w:r w:rsidR="0044652F" w:rsidRPr="0044652F">
          <w:rPr>
            <w:rFonts w:cs="Times New Roman"/>
            <w:iCs/>
            <w:sz w:val="24"/>
            <w:szCs w:val="24"/>
            <w:rPrChange w:id="71" w:author="John David N. Dionisio" w:date="2016-05-14T22:09:00Z">
              <w:rPr>
                <w:rFonts w:cs="Times New Roman"/>
                <w:iCs/>
                <w:sz w:val="24"/>
                <w:szCs w:val="24"/>
                <w:highlight w:val="cyan"/>
              </w:rPr>
            </w:rPrChange>
          </w:rPr>
          <w:t>Upper Saddle River, New Jersey: Prentice Hall</w:t>
        </w:r>
      </w:ins>
      <w:r w:rsidRPr="0044652F">
        <w:rPr>
          <w:rFonts w:cs="Times New Roman"/>
          <w:sz w:val="24"/>
          <w:szCs w:val="24"/>
          <w:rPrChange w:id="72" w:author="John David N. Dionisio" w:date="2016-05-14T22:09:00Z">
            <w:rPr>
              <w:rFonts w:cs="Times New Roman"/>
              <w:sz w:val="24"/>
              <w:szCs w:val="24"/>
              <w:highlight w:val="cyan"/>
            </w:rPr>
          </w:rPrChange>
        </w:rPr>
        <w:t>.</w:t>
      </w:r>
    </w:p>
    <w:p w14:paraId="598166D1" w14:textId="4B8A9F67" w:rsidR="00BB6C88" w:rsidRPr="007403B5" w:rsidRDefault="00BB6C88" w:rsidP="00BB6C88">
      <w:pPr>
        <w:widowControl w:val="0"/>
        <w:autoSpaceDE w:val="0"/>
        <w:autoSpaceDN w:val="0"/>
        <w:adjustRightInd w:val="0"/>
        <w:spacing w:line="480" w:lineRule="auto"/>
        <w:ind w:left="720" w:hanging="720"/>
        <w:rPr>
          <w:rFonts w:cs="Times New Roman"/>
          <w:sz w:val="24"/>
          <w:szCs w:val="24"/>
          <w:rPrChange w:id="73" w:author="John David N. Dionisio" w:date="2016-05-14T21:58:00Z">
            <w:rPr>
              <w:rFonts w:cs="Times New Roman"/>
              <w:sz w:val="24"/>
              <w:szCs w:val="24"/>
              <w:highlight w:val="cyan"/>
            </w:rPr>
          </w:rPrChange>
        </w:rPr>
      </w:pPr>
      <w:r w:rsidRPr="007403B5">
        <w:rPr>
          <w:rFonts w:cs="Times New Roman"/>
          <w:sz w:val="24"/>
          <w:szCs w:val="24"/>
          <w:rPrChange w:id="74" w:author="John David N. Dionisio" w:date="2016-05-14T21:58:00Z">
            <w:rPr>
              <w:rFonts w:cs="Times New Roman"/>
              <w:sz w:val="24"/>
              <w:szCs w:val="24"/>
              <w:highlight w:val="cyan"/>
            </w:rPr>
          </w:rPrChange>
        </w:rPr>
        <w:t xml:space="preserve">Nielsen J. 1993. </w:t>
      </w:r>
      <w:del w:id="75" w:author="John David N. Dionisio" w:date="2016-05-14T21:57:00Z">
        <w:r w:rsidRPr="007403B5" w:rsidDel="001D6B0E">
          <w:rPr>
            <w:rFonts w:cs="Times New Roman"/>
            <w:i/>
            <w:sz w:val="24"/>
            <w:szCs w:val="24"/>
            <w:rPrChange w:id="76" w:author="John David N. Dionisio" w:date="2016-05-14T21:58:00Z">
              <w:rPr>
                <w:rFonts w:cs="Times New Roman"/>
                <w:sz w:val="24"/>
                <w:szCs w:val="24"/>
                <w:highlight w:val="cyan"/>
              </w:rPr>
            </w:rPrChange>
          </w:rPr>
          <w:delText xml:space="preserve">Iterative user-interface design. </w:delText>
        </w:r>
        <w:r w:rsidRPr="007403B5" w:rsidDel="001D6B0E">
          <w:rPr>
            <w:rFonts w:cs="Times New Roman"/>
            <w:i/>
            <w:iCs/>
            <w:sz w:val="24"/>
            <w:szCs w:val="24"/>
            <w:rPrChange w:id="77" w:author="John David N. Dionisio" w:date="2016-05-14T21:58:00Z">
              <w:rPr>
                <w:rFonts w:cs="Times New Roman"/>
                <w:i/>
                <w:iCs/>
                <w:sz w:val="24"/>
                <w:szCs w:val="24"/>
                <w:highlight w:val="cyan"/>
              </w:rPr>
            </w:rPrChange>
          </w:rPr>
          <w:delText>Computer</w:delText>
        </w:r>
        <w:r w:rsidRPr="007403B5" w:rsidDel="001D6B0E">
          <w:rPr>
            <w:rFonts w:cs="Times New Roman"/>
            <w:i/>
            <w:sz w:val="24"/>
            <w:szCs w:val="24"/>
            <w:rPrChange w:id="78" w:author="John David N. Dionisio" w:date="2016-05-14T21:58:00Z">
              <w:rPr>
                <w:rFonts w:cs="Times New Roman"/>
                <w:sz w:val="24"/>
                <w:szCs w:val="24"/>
                <w:highlight w:val="cyan"/>
              </w:rPr>
            </w:rPrChange>
          </w:rPr>
          <w:delText xml:space="preserve"> 26:32–41. DOI: 10.1109/2.241424</w:delText>
        </w:r>
      </w:del>
      <w:ins w:id="79" w:author="John David N. Dionisio" w:date="2016-05-14T21:57:00Z">
        <w:r w:rsidR="001D6B0E" w:rsidRPr="007403B5">
          <w:rPr>
            <w:rFonts w:cs="Times New Roman"/>
            <w:i/>
            <w:sz w:val="24"/>
            <w:szCs w:val="24"/>
            <w:rPrChange w:id="80" w:author="John David N. Dionisio" w:date="2016-05-14T21:58:00Z">
              <w:rPr>
                <w:rFonts w:cs="Times New Roman"/>
                <w:i/>
                <w:sz w:val="24"/>
                <w:szCs w:val="24"/>
                <w:highlight w:val="cyan"/>
              </w:rPr>
            </w:rPrChange>
          </w:rPr>
          <w:t xml:space="preserve">Usability </w:t>
        </w:r>
      </w:ins>
      <w:ins w:id="81" w:author="John David N. Dionisio" w:date="2016-05-14T21:58:00Z">
        <w:r w:rsidR="001D6B0E" w:rsidRPr="007403B5">
          <w:rPr>
            <w:rFonts w:cs="Times New Roman"/>
            <w:i/>
            <w:sz w:val="24"/>
            <w:szCs w:val="24"/>
            <w:rPrChange w:id="82" w:author="John David N. Dionisio" w:date="2016-05-14T21:58:00Z">
              <w:rPr>
                <w:rFonts w:cs="Times New Roman"/>
                <w:i/>
                <w:sz w:val="24"/>
                <w:szCs w:val="24"/>
                <w:highlight w:val="cyan"/>
              </w:rPr>
            </w:rPrChange>
          </w:rPr>
          <w:t>e</w:t>
        </w:r>
      </w:ins>
      <w:ins w:id="83" w:author="John David N. Dionisio" w:date="2016-05-14T21:57:00Z">
        <w:r w:rsidR="001D6B0E" w:rsidRPr="007403B5">
          <w:rPr>
            <w:rFonts w:cs="Times New Roman"/>
            <w:i/>
            <w:sz w:val="24"/>
            <w:szCs w:val="24"/>
            <w:rPrChange w:id="84" w:author="John David N. Dionisio" w:date="2016-05-14T21:58:00Z">
              <w:rPr>
                <w:rFonts w:cs="Times New Roman"/>
                <w:i/>
                <w:sz w:val="24"/>
                <w:szCs w:val="24"/>
                <w:highlight w:val="cyan"/>
              </w:rPr>
            </w:rPrChange>
          </w:rPr>
          <w:t>ngineering</w:t>
        </w:r>
      </w:ins>
      <w:r w:rsidRPr="007403B5">
        <w:rPr>
          <w:rFonts w:cs="Times New Roman"/>
          <w:sz w:val="24"/>
          <w:szCs w:val="24"/>
          <w:rPrChange w:id="85" w:author="John David N. Dionisio" w:date="2016-05-14T21:58:00Z">
            <w:rPr>
              <w:rFonts w:cs="Times New Roman"/>
              <w:sz w:val="24"/>
              <w:szCs w:val="24"/>
              <w:highlight w:val="cyan"/>
            </w:rPr>
          </w:rPrChange>
        </w:rPr>
        <w:t>.</w:t>
      </w:r>
      <w:ins w:id="86" w:author="John David N. Dionisio" w:date="2016-05-14T21:57:00Z">
        <w:r w:rsidR="001D6B0E" w:rsidRPr="007403B5">
          <w:rPr>
            <w:rFonts w:cs="Times New Roman"/>
            <w:sz w:val="24"/>
            <w:szCs w:val="24"/>
            <w:rPrChange w:id="87" w:author="John David N. Dionisio" w:date="2016-05-14T21:58:00Z">
              <w:rPr>
                <w:rFonts w:cs="Times New Roman"/>
                <w:sz w:val="24"/>
                <w:szCs w:val="24"/>
                <w:highlight w:val="cyan"/>
              </w:rPr>
            </w:rPrChange>
          </w:rPr>
          <w:t xml:space="preserve"> San Francisco, California: Morgan Kaufmann Publishers Inc.</w:t>
        </w:r>
      </w:ins>
    </w:p>
    <w:p w14:paraId="63F0F47E" w14:textId="77777777" w:rsidR="00BB6C88" w:rsidRPr="00CF0215" w:rsidRDefault="00BB6C88" w:rsidP="00BB6C88">
      <w:pPr>
        <w:spacing w:line="480" w:lineRule="auto"/>
        <w:ind w:left="450" w:hanging="480"/>
        <w:rPr>
          <w:rFonts w:eastAsia="Times New Roman" w:cs="Times New Roman"/>
          <w:sz w:val="24"/>
          <w:szCs w:val="24"/>
        </w:rPr>
      </w:pPr>
      <w:r w:rsidRPr="007403B5">
        <w:rPr>
          <w:rFonts w:eastAsia="Times New Roman" w:cs="Times New Roman"/>
          <w:sz w:val="24"/>
          <w:szCs w:val="24"/>
          <w:rPrChange w:id="88" w:author="John David N. Dionisio" w:date="2016-05-14T21:58:00Z">
            <w:rPr>
              <w:rFonts w:eastAsia="Times New Roman" w:cs="Times New Roman"/>
              <w:sz w:val="24"/>
              <w:szCs w:val="24"/>
              <w:highlight w:val="cyan"/>
            </w:rPr>
          </w:rPrChange>
        </w:rPr>
        <w:t xml:space="preserve">Norman DA. 2013. </w:t>
      </w:r>
      <w:r w:rsidRPr="007403B5">
        <w:rPr>
          <w:rFonts w:eastAsia="Times New Roman" w:cs="Times New Roman"/>
          <w:i/>
          <w:iCs/>
          <w:sz w:val="24"/>
          <w:szCs w:val="24"/>
          <w:rPrChange w:id="89" w:author="John David N. Dionisio" w:date="2016-05-14T21:58:00Z">
            <w:rPr>
              <w:rFonts w:eastAsia="Times New Roman" w:cs="Times New Roman"/>
              <w:i/>
              <w:iCs/>
              <w:sz w:val="24"/>
              <w:szCs w:val="24"/>
              <w:highlight w:val="cyan"/>
            </w:rPr>
          </w:rPrChange>
        </w:rPr>
        <w:t>The design of everyday things</w:t>
      </w:r>
      <w:r w:rsidRPr="007403B5">
        <w:rPr>
          <w:rFonts w:eastAsia="Times New Roman" w:cs="Times New Roman"/>
          <w:sz w:val="24"/>
          <w:szCs w:val="24"/>
          <w:rPrChange w:id="90" w:author="John David N. Dionisio" w:date="2016-05-14T21:58:00Z">
            <w:rPr>
              <w:rFonts w:eastAsia="Times New Roman" w:cs="Times New Roman"/>
              <w:sz w:val="24"/>
              <w:szCs w:val="24"/>
              <w:highlight w:val="cyan"/>
            </w:rPr>
          </w:rPrChange>
        </w:rPr>
        <w:t>. New York, New York: Basic Books.</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Pavlopoulos</w:t>
      </w:r>
      <w:proofErr w:type="spellEnd"/>
      <w:r>
        <w:rPr>
          <w:rFonts w:cs="Times New Roman"/>
          <w:sz w:val="24"/>
          <w:szCs w:val="24"/>
        </w:rPr>
        <w:t xml:space="preserve"> GA., </w:t>
      </w:r>
      <w:proofErr w:type="spellStart"/>
      <w:r>
        <w:rPr>
          <w:rFonts w:cs="Times New Roman"/>
          <w:sz w:val="24"/>
          <w:szCs w:val="24"/>
        </w:rPr>
        <w:t>Malliarakis</w:t>
      </w:r>
      <w:proofErr w:type="spellEnd"/>
      <w:r>
        <w:rPr>
          <w:rFonts w:cs="Times New Roman"/>
          <w:sz w:val="24"/>
          <w:szCs w:val="24"/>
        </w:rPr>
        <w:t xml:space="preserve"> D., </w:t>
      </w:r>
      <w:proofErr w:type="spellStart"/>
      <w:r>
        <w:rPr>
          <w:rFonts w:cs="Times New Roman"/>
          <w:sz w:val="24"/>
          <w:szCs w:val="24"/>
        </w:rPr>
        <w:t>Papanikolaou</w:t>
      </w:r>
      <w:proofErr w:type="spellEnd"/>
      <w:r>
        <w:rPr>
          <w:rFonts w:cs="Times New Roman"/>
          <w:sz w:val="24"/>
          <w:szCs w:val="24"/>
        </w:rPr>
        <w:t xml:space="preserve"> N., </w:t>
      </w:r>
      <w:proofErr w:type="spellStart"/>
      <w:r>
        <w:rPr>
          <w:rFonts w:cs="Times New Roman"/>
          <w:sz w:val="24"/>
          <w:szCs w:val="24"/>
        </w:rPr>
        <w:t>Theodosiou</w:t>
      </w:r>
      <w:proofErr w:type="spellEnd"/>
      <w:r>
        <w:rPr>
          <w:rFonts w:cs="Times New Roman"/>
          <w:sz w:val="24"/>
          <w:szCs w:val="24"/>
        </w:rPr>
        <w:t xml:space="preserve"> T., Enright AJ</w:t>
      </w:r>
      <w:proofErr w:type="gramStart"/>
      <w:r>
        <w:rPr>
          <w:rFonts w:cs="Times New Roman"/>
          <w:sz w:val="24"/>
          <w:szCs w:val="24"/>
        </w:rPr>
        <w:t>.,</w:t>
      </w:r>
      <w:proofErr w:type="gramEnd"/>
      <w:r>
        <w:rPr>
          <w:rFonts w:cs="Times New Roman"/>
          <w:sz w:val="24"/>
          <w:szCs w:val="24"/>
        </w:rPr>
        <w:t xml:space="preserve"> Iliopoulos I. 2015. Visualizing genome and systems biology: technologies, tools, implementation techniques and trends, past, present and future. </w:t>
      </w:r>
      <w:proofErr w:type="spellStart"/>
      <w:proofErr w:type="gramStart"/>
      <w:r>
        <w:rPr>
          <w:rFonts w:cs="Times New Roman"/>
          <w:i/>
          <w:iCs/>
          <w:sz w:val="24"/>
          <w:szCs w:val="24"/>
        </w:rPr>
        <w:t>GigaScience</w:t>
      </w:r>
      <w:proofErr w:type="spellEnd"/>
      <w:r>
        <w:rPr>
          <w:rFonts w:cs="Times New Roman"/>
          <w:sz w:val="24"/>
          <w:szCs w:val="24"/>
        </w:rPr>
        <w:t xml:space="preserve"> 4:38.</w:t>
      </w:r>
      <w:proofErr w:type="gramEnd"/>
      <w:r>
        <w:rPr>
          <w:rFonts w:cs="Times New Roman"/>
          <w:sz w:val="24"/>
          <w:szCs w:val="24"/>
        </w:rPr>
        <w:t xml:space="preserve">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Salomonis</w:t>
      </w:r>
      <w:proofErr w:type="spellEnd"/>
      <w:r>
        <w:rPr>
          <w:rFonts w:cs="Times New Roman"/>
          <w:sz w:val="24"/>
          <w:szCs w:val="24"/>
        </w:rPr>
        <w:t xml:space="preserve"> N., </w:t>
      </w:r>
      <w:proofErr w:type="spellStart"/>
      <w:r>
        <w:rPr>
          <w:rFonts w:cs="Times New Roman"/>
          <w:sz w:val="24"/>
          <w:szCs w:val="24"/>
        </w:rPr>
        <w:t>Hanspers</w:t>
      </w:r>
      <w:proofErr w:type="spellEnd"/>
      <w:r>
        <w:rPr>
          <w:rFonts w:cs="Times New Roman"/>
          <w:sz w:val="24"/>
          <w:szCs w:val="24"/>
        </w:rPr>
        <w:t xml:space="preserve"> K., </w:t>
      </w:r>
      <w:proofErr w:type="spellStart"/>
      <w:r>
        <w:rPr>
          <w:rFonts w:cs="Times New Roman"/>
          <w:sz w:val="24"/>
          <w:szCs w:val="24"/>
        </w:rPr>
        <w:t>Zambon</w:t>
      </w:r>
      <w:proofErr w:type="spellEnd"/>
      <w:r>
        <w:rPr>
          <w:rFonts w:cs="Times New Roman"/>
          <w:sz w:val="24"/>
          <w:szCs w:val="24"/>
        </w:rPr>
        <w:t xml:space="preserve"> AC., </w:t>
      </w:r>
      <w:proofErr w:type="spellStart"/>
      <w:r>
        <w:rPr>
          <w:rFonts w:cs="Times New Roman"/>
          <w:sz w:val="24"/>
          <w:szCs w:val="24"/>
        </w:rPr>
        <w:t>Vranizan</w:t>
      </w:r>
      <w:proofErr w:type="spellEnd"/>
      <w:r>
        <w:rPr>
          <w:rFonts w:cs="Times New Roman"/>
          <w:sz w:val="24"/>
          <w:szCs w:val="24"/>
        </w:rPr>
        <w:t xml:space="preserve"> K., </w:t>
      </w:r>
      <w:proofErr w:type="spellStart"/>
      <w:r>
        <w:rPr>
          <w:rFonts w:cs="Times New Roman"/>
          <w:sz w:val="24"/>
          <w:szCs w:val="24"/>
        </w:rPr>
        <w:t>Lawlor</w:t>
      </w:r>
      <w:proofErr w:type="spellEnd"/>
      <w:r>
        <w:rPr>
          <w:rFonts w:cs="Times New Roman"/>
          <w:sz w:val="24"/>
          <w:szCs w:val="24"/>
        </w:rPr>
        <w:t xml:space="preserve"> SC., </w:t>
      </w:r>
      <w:proofErr w:type="spellStart"/>
      <w:r>
        <w:rPr>
          <w:rFonts w:cs="Times New Roman"/>
          <w:sz w:val="24"/>
          <w:szCs w:val="24"/>
        </w:rPr>
        <w:t>Dahlquist</w:t>
      </w:r>
      <w:proofErr w:type="spellEnd"/>
      <w:r>
        <w:rPr>
          <w:rFonts w:cs="Times New Roman"/>
          <w:sz w:val="24"/>
          <w:szCs w:val="24"/>
        </w:rPr>
        <w:t xml:space="preserve"> KD</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Doniger</w:t>
      </w:r>
      <w:proofErr w:type="spellEnd"/>
      <w:r>
        <w:rPr>
          <w:rFonts w:cs="Times New Roman"/>
          <w:sz w:val="24"/>
          <w:szCs w:val="24"/>
        </w:rPr>
        <w:t xml:space="preserve"> SW., Stuart J., Conklin BR., Pico AR. 2007. </w:t>
      </w:r>
      <w:proofErr w:type="spellStart"/>
      <w:r>
        <w:rPr>
          <w:rFonts w:cs="Times New Roman"/>
          <w:sz w:val="24"/>
          <w:szCs w:val="24"/>
        </w:rPr>
        <w:t>GenMAPP</w:t>
      </w:r>
      <w:proofErr w:type="spellEnd"/>
      <w:r>
        <w:rPr>
          <w:rFonts w:cs="Times New Roman"/>
          <w:sz w:val="24"/>
          <w:szCs w:val="24"/>
        </w:rPr>
        <w:t xml:space="preserve"> 2: new features and resources for pathway analysis. </w:t>
      </w:r>
      <w:proofErr w:type="gramStart"/>
      <w:r>
        <w:rPr>
          <w:rFonts w:cs="Times New Roman"/>
          <w:i/>
          <w:iCs/>
          <w:sz w:val="24"/>
          <w:szCs w:val="24"/>
        </w:rPr>
        <w:t>BMC bioinformatics</w:t>
      </w:r>
      <w:r>
        <w:rPr>
          <w:rFonts w:cs="Times New Roman"/>
          <w:sz w:val="24"/>
          <w:szCs w:val="24"/>
        </w:rPr>
        <w:t xml:space="preserve"> 8:217.</w:t>
      </w:r>
      <w:proofErr w:type="gramEnd"/>
      <w:r>
        <w:rPr>
          <w:rFonts w:cs="Times New Roman"/>
          <w:sz w:val="24"/>
          <w:szCs w:val="24"/>
        </w:rPr>
        <w:t xml:space="preserve">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Schade</w:t>
      </w:r>
      <w:proofErr w:type="spellEnd"/>
      <w:r>
        <w:rPr>
          <w:rFonts w:cs="Times New Roman"/>
          <w:sz w:val="24"/>
          <w:szCs w:val="24"/>
        </w:rPr>
        <w:t xml:space="preserve"> B., Jansen G., </w:t>
      </w:r>
      <w:proofErr w:type="spellStart"/>
      <w:r>
        <w:rPr>
          <w:rFonts w:cs="Times New Roman"/>
          <w:sz w:val="24"/>
          <w:szCs w:val="24"/>
        </w:rPr>
        <w:t>Whiteway</w:t>
      </w:r>
      <w:proofErr w:type="spellEnd"/>
      <w:r>
        <w:rPr>
          <w:rFonts w:cs="Times New Roman"/>
          <w:sz w:val="24"/>
          <w:szCs w:val="24"/>
        </w:rPr>
        <w:t xml:space="preserve"> M., </w:t>
      </w:r>
      <w:proofErr w:type="spellStart"/>
      <w:r>
        <w:rPr>
          <w:rFonts w:cs="Times New Roman"/>
          <w:sz w:val="24"/>
          <w:szCs w:val="24"/>
        </w:rPr>
        <w:t>Entian</w:t>
      </w:r>
      <w:proofErr w:type="spellEnd"/>
      <w:r>
        <w:rPr>
          <w:rFonts w:cs="Times New Roman"/>
          <w:sz w:val="24"/>
          <w:szCs w:val="24"/>
        </w:rPr>
        <w:t xml:space="preserve"> KD</w:t>
      </w:r>
      <w:proofErr w:type="gramStart"/>
      <w:r>
        <w:rPr>
          <w:rFonts w:cs="Times New Roman"/>
          <w:sz w:val="24"/>
          <w:szCs w:val="24"/>
        </w:rPr>
        <w:t>.,</w:t>
      </w:r>
      <w:proofErr w:type="gramEnd"/>
      <w:r>
        <w:rPr>
          <w:rFonts w:cs="Times New Roman"/>
          <w:sz w:val="24"/>
          <w:szCs w:val="24"/>
        </w:rPr>
        <w:t xml:space="preserve"> Thomas DY. 2004. </w:t>
      </w:r>
      <w:proofErr w:type="gramStart"/>
      <w:r>
        <w:rPr>
          <w:rFonts w:cs="Times New Roman"/>
          <w:sz w:val="24"/>
          <w:szCs w:val="24"/>
        </w:rPr>
        <w:t>Cold adaptation in budding yeast.</w:t>
      </w:r>
      <w:proofErr w:type="gramEnd"/>
      <w:r>
        <w:rPr>
          <w:rFonts w:cs="Times New Roman"/>
          <w:sz w:val="24"/>
          <w:szCs w:val="24"/>
        </w:rPr>
        <w:t xml:space="preserve"> </w:t>
      </w:r>
      <w:proofErr w:type="gramStart"/>
      <w:r>
        <w:rPr>
          <w:rFonts w:cs="Times New Roman"/>
          <w:i/>
          <w:iCs/>
          <w:sz w:val="24"/>
          <w:szCs w:val="24"/>
        </w:rPr>
        <w:t>Molecular Biology of the Cell</w:t>
      </w:r>
      <w:r>
        <w:rPr>
          <w:rFonts w:cs="Times New Roman"/>
          <w:sz w:val="24"/>
          <w:szCs w:val="24"/>
        </w:rPr>
        <w:t xml:space="preserve"> 15:5492–5502.</w:t>
      </w:r>
      <w:proofErr w:type="gramEnd"/>
      <w:r>
        <w:rPr>
          <w:rFonts w:cs="Times New Roman"/>
          <w:sz w:val="24"/>
          <w:szCs w:val="24"/>
        </w:rPr>
        <w:t xml:space="preserve"> DOI: 10.1091/</w:t>
      </w:r>
      <w:proofErr w:type="gramStart"/>
      <w:r>
        <w:rPr>
          <w:rFonts w:cs="Times New Roman"/>
          <w:sz w:val="24"/>
          <w:szCs w:val="24"/>
        </w:rPr>
        <w:t>mbc.E04</w:t>
      </w:r>
      <w:proofErr w:type="gramEnd"/>
      <w:r>
        <w:rPr>
          <w:rFonts w:cs="Times New Roman"/>
          <w:sz w:val="24"/>
          <w:szCs w:val="24"/>
        </w:rPr>
        <w:t>-03-0167.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Schultheiss</w:t>
      </w:r>
      <w:proofErr w:type="spellEnd"/>
      <w:r>
        <w:rPr>
          <w:rFonts w:cs="Times New Roman"/>
          <w:sz w:val="24"/>
          <w:szCs w:val="24"/>
        </w:rPr>
        <w:t xml:space="preserve"> SJ</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Münch</w:t>
      </w:r>
      <w:proofErr w:type="spellEnd"/>
      <w:r>
        <w:rPr>
          <w:rFonts w:cs="Times New Roman"/>
          <w:sz w:val="24"/>
          <w:szCs w:val="24"/>
        </w:rPr>
        <w:t xml:space="preserve"> M-C., </w:t>
      </w:r>
      <w:proofErr w:type="spellStart"/>
      <w:r>
        <w:rPr>
          <w:rFonts w:cs="Times New Roman"/>
          <w:sz w:val="24"/>
          <w:szCs w:val="24"/>
        </w:rPr>
        <w:t>Andreeva</w:t>
      </w:r>
      <w:proofErr w:type="spellEnd"/>
      <w:r>
        <w:rPr>
          <w:rFonts w:cs="Times New Roman"/>
          <w:sz w:val="24"/>
          <w:szCs w:val="24"/>
        </w:rPr>
        <w:t xml:space="preserve"> GD., </w:t>
      </w:r>
      <w:proofErr w:type="spellStart"/>
      <w:r>
        <w:rPr>
          <w:rFonts w:cs="Times New Roman"/>
          <w:sz w:val="24"/>
          <w:szCs w:val="24"/>
        </w:rPr>
        <w:t>Rätsch</w:t>
      </w:r>
      <w:proofErr w:type="spellEnd"/>
      <w:r>
        <w:rPr>
          <w:rFonts w:cs="Times New Roman"/>
          <w:sz w:val="24"/>
          <w:szCs w:val="24"/>
        </w:rPr>
        <w:t xml:space="preserve"> G. 2011. </w:t>
      </w:r>
      <w:proofErr w:type="gramStart"/>
      <w:r>
        <w:rPr>
          <w:rFonts w:cs="Times New Roman"/>
          <w:sz w:val="24"/>
          <w:szCs w:val="24"/>
        </w:rPr>
        <w:t>Persistence and availability of Web services in computational biology.</w:t>
      </w:r>
      <w:proofErr w:type="gramEnd"/>
      <w:r>
        <w:rPr>
          <w:rFonts w:cs="Times New Roman"/>
          <w:sz w:val="24"/>
          <w:szCs w:val="24"/>
        </w:rPr>
        <w:t xml:space="preserve"> </w:t>
      </w:r>
      <w:proofErr w:type="spellStart"/>
      <w:proofErr w:type="gramStart"/>
      <w:r>
        <w:rPr>
          <w:rFonts w:cs="Times New Roman"/>
          <w:i/>
          <w:iCs/>
          <w:sz w:val="24"/>
          <w:szCs w:val="24"/>
        </w:rPr>
        <w:t>PloS</w:t>
      </w:r>
      <w:proofErr w:type="spellEnd"/>
      <w:r>
        <w:rPr>
          <w:rFonts w:cs="Times New Roman"/>
          <w:i/>
          <w:iCs/>
          <w:sz w:val="24"/>
          <w:szCs w:val="24"/>
        </w:rPr>
        <w:t xml:space="preserve"> One</w:t>
      </w:r>
      <w:r>
        <w:rPr>
          <w:rFonts w:cs="Times New Roman"/>
          <w:sz w:val="24"/>
          <w:szCs w:val="24"/>
        </w:rPr>
        <w:t xml:space="preserve"> 6:e24914.</w:t>
      </w:r>
      <w:proofErr w:type="gramEnd"/>
      <w:r>
        <w:rPr>
          <w:rFonts w:cs="Times New Roman"/>
          <w:sz w:val="24"/>
          <w:szCs w:val="24"/>
        </w:rPr>
        <w:t xml:space="preserve"> DOI: </w:t>
      </w:r>
      <w:r>
        <w:rPr>
          <w:rFonts w:cs="Times New Roman"/>
          <w:sz w:val="24"/>
          <w:szCs w:val="24"/>
        </w:rPr>
        <w:lastRenderedPageBreak/>
        <w:t>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Schultheiss</w:t>
      </w:r>
      <w:proofErr w:type="spellEnd"/>
      <w:r>
        <w:rPr>
          <w:rFonts w:cs="Times New Roman"/>
          <w:sz w:val="24"/>
          <w:szCs w:val="24"/>
        </w:rPr>
        <w:t xml:space="preserve"> SJ. 2011. Ten simple rules for providing a scientific Web resource. </w:t>
      </w:r>
      <w:proofErr w:type="spellStart"/>
      <w:proofErr w:type="gramStart"/>
      <w:r>
        <w:rPr>
          <w:rFonts w:cs="Times New Roman"/>
          <w:i/>
          <w:iCs/>
          <w:sz w:val="24"/>
          <w:szCs w:val="24"/>
        </w:rPr>
        <w:t>PLoS</w:t>
      </w:r>
      <w:proofErr w:type="spellEnd"/>
      <w:r>
        <w:rPr>
          <w:rFonts w:cs="Times New Roman"/>
          <w:i/>
          <w:iCs/>
          <w:sz w:val="24"/>
          <w:szCs w:val="24"/>
        </w:rPr>
        <w:t xml:space="preserve"> computational biology</w:t>
      </w:r>
      <w:r>
        <w:rPr>
          <w:rFonts w:cs="Times New Roman"/>
          <w:sz w:val="24"/>
          <w:szCs w:val="24"/>
        </w:rPr>
        <w:t xml:space="preserve"> 7:e1001126.</w:t>
      </w:r>
      <w:proofErr w:type="gramEnd"/>
      <w:r>
        <w:rPr>
          <w:rFonts w:cs="Times New Roman"/>
          <w:sz w:val="24"/>
          <w:szCs w:val="24"/>
        </w:rPr>
        <w:t xml:space="preserve">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w:t>
      </w:r>
      <w:proofErr w:type="spellStart"/>
      <w:r>
        <w:rPr>
          <w:rFonts w:cs="Times New Roman"/>
          <w:sz w:val="24"/>
          <w:szCs w:val="24"/>
        </w:rPr>
        <w:t>Markiel</w:t>
      </w:r>
      <w:proofErr w:type="spellEnd"/>
      <w:r>
        <w:rPr>
          <w:rFonts w:cs="Times New Roman"/>
          <w:sz w:val="24"/>
          <w:szCs w:val="24"/>
        </w:rPr>
        <w:t xml:space="preserve"> A., </w:t>
      </w:r>
      <w:proofErr w:type="spellStart"/>
      <w:r>
        <w:rPr>
          <w:rFonts w:cs="Times New Roman"/>
          <w:sz w:val="24"/>
          <w:szCs w:val="24"/>
        </w:rPr>
        <w:t>Ozier</w:t>
      </w:r>
      <w:proofErr w:type="spellEnd"/>
      <w:r>
        <w:rPr>
          <w:rFonts w:cs="Times New Roman"/>
          <w:sz w:val="24"/>
          <w:szCs w:val="24"/>
        </w:rPr>
        <w:t xml:space="preserve"> O., </w:t>
      </w:r>
      <w:proofErr w:type="spellStart"/>
      <w:r>
        <w:rPr>
          <w:rFonts w:cs="Times New Roman"/>
          <w:sz w:val="24"/>
          <w:szCs w:val="24"/>
        </w:rPr>
        <w:t>Baliga</w:t>
      </w:r>
      <w:proofErr w:type="spellEnd"/>
      <w:r>
        <w:rPr>
          <w:rFonts w:cs="Times New Roman"/>
          <w:sz w:val="24"/>
          <w:szCs w:val="24"/>
        </w:rPr>
        <w:t xml:space="preserve"> NS</w:t>
      </w:r>
      <w:proofErr w:type="gramStart"/>
      <w:r>
        <w:rPr>
          <w:rFonts w:cs="Times New Roman"/>
          <w:sz w:val="24"/>
          <w:szCs w:val="24"/>
        </w:rPr>
        <w:t>.,</w:t>
      </w:r>
      <w:proofErr w:type="gramEnd"/>
      <w:r>
        <w:rPr>
          <w:rFonts w:cs="Times New Roman"/>
          <w:sz w:val="24"/>
          <w:szCs w:val="24"/>
        </w:rPr>
        <w:t xml:space="preserve"> Wang JT., </w:t>
      </w:r>
      <w:proofErr w:type="spellStart"/>
      <w:r>
        <w:rPr>
          <w:rFonts w:cs="Times New Roman"/>
          <w:sz w:val="24"/>
          <w:szCs w:val="24"/>
        </w:rPr>
        <w:t>Ramage</w:t>
      </w:r>
      <w:proofErr w:type="spellEnd"/>
      <w:r>
        <w:rPr>
          <w:rFonts w:cs="Times New Roman"/>
          <w:sz w:val="24"/>
          <w:szCs w:val="24"/>
        </w:rPr>
        <w:t xml:space="preserve"> D., Amin N., </w:t>
      </w:r>
      <w:proofErr w:type="spellStart"/>
      <w:r>
        <w:rPr>
          <w:rFonts w:cs="Times New Roman"/>
          <w:sz w:val="24"/>
          <w:szCs w:val="24"/>
        </w:rPr>
        <w:t>Schwikowski</w:t>
      </w:r>
      <w:proofErr w:type="spellEnd"/>
      <w:r>
        <w:rPr>
          <w:rFonts w:cs="Times New Roman"/>
          <w:sz w:val="24"/>
          <w:szCs w:val="24"/>
        </w:rPr>
        <w:t xml:space="preserve"> B., </w:t>
      </w:r>
      <w:proofErr w:type="spellStart"/>
      <w:r>
        <w:rPr>
          <w:rFonts w:cs="Times New Roman"/>
          <w:sz w:val="24"/>
          <w:szCs w:val="24"/>
        </w:rPr>
        <w:t>Ideker</w:t>
      </w:r>
      <w:proofErr w:type="spellEnd"/>
      <w:r>
        <w:rPr>
          <w:rFonts w:cs="Times New Roman"/>
          <w:sz w:val="24"/>
          <w:szCs w:val="24"/>
        </w:rPr>
        <w:t xml:space="preserve"> T. 2003. </w:t>
      </w:r>
      <w:proofErr w:type="spellStart"/>
      <w:r>
        <w:rPr>
          <w:rFonts w:cs="Times New Roman"/>
          <w:sz w:val="24"/>
          <w:szCs w:val="24"/>
        </w:rPr>
        <w:t>Cytoscape</w:t>
      </w:r>
      <w:proofErr w:type="spellEnd"/>
      <w:r>
        <w:rPr>
          <w:rFonts w:cs="Times New Roman"/>
          <w:sz w:val="24"/>
          <w:szCs w:val="24"/>
        </w:rPr>
        <w:t xml:space="preserve">: a software environment for integrated models of </w:t>
      </w:r>
      <w:proofErr w:type="spellStart"/>
      <w:r>
        <w:rPr>
          <w:rFonts w:cs="Times New Roman"/>
          <w:sz w:val="24"/>
          <w:szCs w:val="24"/>
        </w:rPr>
        <w:t>biomolecular</w:t>
      </w:r>
      <w:proofErr w:type="spellEnd"/>
      <w:r>
        <w:rPr>
          <w:rFonts w:cs="Times New Roman"/>
          <w:sz w:val="24"/>
          <w:szCs w:val="24"/>
        </w:rPr>
        <w:t xml:space="preserve"> interaction networks. </w:t>
      </w:r>
      <w:proofErr w:type="gramStart"/>
      <w:r>
        <w:rPr>
          <w:rFonts w:cs="Times New Roman"/>
          <w:i/>
          <w:iCs/>
          <w:sz w:val="24"/>
          <w:szCs w:val="24"/>
        </w:rPr>
        <w:t>Genome Research</w:t>
      </w:r>
      <w:r>
        <w:rPr>
          <w:rFonts w:cs="Times New Roman"/>
          <w:sz w:val="24"/>
          <w:szCs w:val="24"/>
        </w:rPr>
        <w:t xml:space="preserve"> 13:2498–2504.</w:t>
      </w:r>
      <w:proofErr w:type="gramEnd"/>
      <w:r>
        <w:rPr>
          <w:rFonts w:cs="Times New Roman"/>
          <w:sz w:val="24"/>
          <w:szCs w:val="24"/>
        </w:rPr>
        <w:t xml:space="preserve"> DOI: 10.1101/gr.1239303.</w:t>
      </w:r>
    </w:p>
    <w:p w14:paraId="0CF3B363" w14:textId="2E5F7A52"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sidRPr="00CD65A1">
        <w:rPr>
          <w:rFonts w:cs="Times New Roman"/>
          <w:sz w:val="24"/>
          <w:szCs w:val="24"/>
          <w:rPrChange w:id="91" w:author="John David N. Dionisio" w:date="2016-05-14T22:02:00Z">
            <w:rPr>
              <w:rFonts w:cs="Times New Roman"/>
              <w:sz w:val="24"/>
              <w:szCs w:val="24"/>
              <w:highlight w:val="cyan"/>
            </w:rPr>
          </w:rPrChange>
        </w:rPr>
        <w:t>Shneiderman</w:t>
      </w:r>
      <w:proofErr w:type="spellEnd"/>
      <w:r w:rsidRPr="00CD65A1">
        <w:rPr>
          <w:rFonts w:cs="Times New Roman"/>
          <w:sz w:val="24"/>
          <w:szCs w:val="24"/>
          <w:rPrChange w:id="92" w:author="John David N. Dionisio" w:date="2016-05-14T22:02:00Z">
            <w:rPr>
              <w:rFonts w:cs="Times New Roman"/>
              <w:sz w:val="24"/>
              <w:szCs w:val="24"/>
              <w:highlight w:val="cyan"/>
            </w:rPr>
          </w:rPrChange>
        </w:rPr>
        <w:t xml:space="preserve"> B., </w:t>
      </w:r>
      <w:proofErr w:type="spellStart"/>
      <w:r w:rsidRPr="00CD65A1">
        <w:rPr>
          <w:rFonts w:cs="Times New Roman"/>
          <w:sz w:val="24"/>
          <w:szCs w:val="24"/>
          <w:rPrChange w:id="93" w:author="John David N. Dionisio" w:date="2016-05-14T22:02:00Z">
            <w:rPr>
              <w:rFonts w:cs="Times New Roman"/>
              <w:sz w:val="24"/>
              <w:szCs w:val="24"/>
              <w:highlight w:val="cyan"/>
            </w:rPr>
          </w:rPrChange>
        </w:rPr>
        <w:t>Plaisant</w:t>
      </w:r>
      <w:proofErr w:type="spellEnd"/>
      <w:r w:rsidRPr="00CD65A1">
        <w:rPr>
          <w:rFonts w:cs="Times New Roman"/>
          <w:sz w:val="24"/>
          <w:szCs w:val="24"/>
          <w:rPrChange w:id="94" w:author="John David N. Dionisio" w:date="2016-05-14T22:02:00Z">
            <w:rPr>
              <w:rFonts w:cs="Times New Roman"/>
              <w:sz w:val="24"/>
              <w:szCs w:val="24"/>
              <w:highlight w:val="cyan"/>
            </w:rPr>
          </w:rPrChange>
        </w:rPr>
        <w:t xml:space="preserve"> C., Cohen M., Jacobs S.</w:t>
      </w:r>
      <w:ins w:id="95" w:author="John David N. Dionisio" w:date="2016-05-14T21:59:00Z">
        <w:r w:rsidR="007403B5" w:rsidRPr="00CD65A1">
          <w:rPr>
            <w:rFonts w:cs="Times New Roman"/>
            <w:sz w:val="24"/>
            <w:szCs w:val="24"/>
            <w:rPrChange w:id="96" w:author="John David N. Dionisio" w:date="2016-05-14T22:02:00Z">
              <w:rPr>
                <w:rFonts w:cs="Times New Roman"/>
                <w:sz w:val="24"/>
                <w:szCs w:val="24"/>
                <w:highlight w:val="cyan"/>
              </w:rPr>
            </w:rPrChange>
          </w:rPr>
          <w:t xml:space="preserve">, </w:t>
        </w:r>
        <w:proofErr w:type="spellStart"/>
        <w:r w:rsidR="007403B5" w:rsidRPr="00CD65A1">
          <w:rPr>
            <w:rFonts w:cs="Times New Roman"/>
            <w:sz w:val="24"/>
            <w:szCs w:val="24"/>
            <w:rPrChange w:id="97" w:author="John David N. Dionisio" w:date="2016-05-14T22:02:00Z">
              <w:rPr>
                <w:rFonts w:cs="Times New Roman"/>
                <w:sz w:val="24"/>
                <w:szCs w:val="24"/>
                <w:highlight w:val="cyan"/>
              </w:rPr>
            </w:rPrChange>
          </w:rPr>
          <w:t>Elmqvist</w:t>
        </w:r>
        <w:proofErr w:type="spellEnd"/>
        <w:r w:rsidR="007403B5" w:rsidRPr="00CD65A1">
          <w:rPr>
            <w:rFonts w:cs="Times New Roman"/>
            <w:sz w:val="24"/>
            <w:szCs w:val="24"/>
            <w:rPrChange w:id="98" w:author="John David N. Dionisio" w:date="2016-05-14T22:02:00Z">
              <w:rPr>
                <w:rFonts w:cs="Times New Roman"/>
                <w:sz w:val="24"/>
                <w:szCs w:val="24"/>
                <w:highlight w:val="cyan"/>
              </w:rPr>
            </w:rPrChange>
          </w:rPr>
          <w:t xml:space="preserve"> N., </w:t>
        </w:r>
        <w:proofErr w:type="spellStart"/>
        <w:r w:rsidR="007403B5" w:rsidRPr="00CD65A1">
          <w:rPr>
            <w:rFonts w:cs="Times New Roman"/>
            <w:sz w:val="24"/>
            <w:szCs w:val="24"/>
            <w:rPrChange w:id="99" w:author="John David N. Dionisio" w:date="2016-05-14T22:02:00Z">
              <w:rPr>
                <w:rFonts w:cs="Times New Roman"/>
                <w:sz w:val="24"/>
                <w:szCs w:val="24"/>
                <w:highlight w:val="cyan"/>
              </w:rPr>
            </w:rPrChange>
          </w:rPr>
          <w:t>Diakopoulos</w:t>
        </w:r>
        <w:proofErr w:type="spellEnd"/>
        <w:r w:rsidR="007403B5" w:rsidRPr="00CD65A1">
          <w:rPr>
            <w:rFonts w:cs="Times New Roman"/>
            <w:sz w:val="24"/>
            <w:szCs w:val="24"/>
            <w:rPrChange w:id="100" w:author="John David N. Dionisio" w:date="2016-05-14T22:02:00Z">
              <w:rPr>
                <w:rFonts w:cs="Times New Roman"/>
                <w:sz w:val="24"/>
                <w:szCs w:val="24"/>
                <w:highlight w:val="cyan"/>
              </w:rPr>
            </w:rPrChange>
          </w:rPr>
          <w:t xml:space="preserve"> N.</w:t>
        </w:r>
      </w:ins>
      <w:r w:rsidRPr="00CD65A1">
        <w:rPr>
          <w:rFonts w:cs="Times New Roman"/>
          <w:sz w:val="24"/>
          <w:szCs w:val="24"/>
          <w:rPrChange w:id="101" w:author="John David N. Dionisio" w:date="2016-05-14T22:02:00Z">
            <w:rPr>
              <w:rFonts w:cs="Times New Roman"/>
              <w:sz w:val="24"/>
              <w:szCs w:val="24"/>
              <w:highlight w:val="cyan"/>
            </w:rPr>
          </w:rPrChange>
        </w:rPr>
        <w:t xml:space="preserve"> </w:t>
      </w:r>
      <w:del w:id="102" w:author="John David N. Dionisio" w:date="2016-05-14T21:59:00Z">
        <w:r w:rsidRPr="00CD65A1" w:rsidDel="007403B5">
          <w:rPr>
            <w:rFonts w:cs="Times New Roman"/>
            <w:sz w:val="24"/>
            <w:szCs w:val="24"/>
            <w:rPrChange w:id="103" w:author="John David N. Dionisio" w:date="2016-05-14T22:02:00Z">
              <w:rPr>
                <w:rFonts w:cs="Times New Roman"/>
                <w:sz w:val="24"/>
                <w:szCs w:val="24"/>
                <w:highlight w:val="cyan"/>
              </w:rPr>
            </w:rPrChange>
          </w:rPr>
          <w:delText>2010</w:delText>
        </w:r>
      </w:del>
      <w:ins w:id="104" w:author="John David N. Dionisio" w:date="2016-05-14T21:59:00Z">
        <w:r w:rsidR="007403B5" w:rsidRPr="00CD65A1">
          <w:rPr>
            <w:rFonts w:cs="Times New Roman"/>
            <w:sz w:val="24"/>
            <w:szCs w:val="24"/>
            <w:rPrChange w:id="105" w:author="John David N. Dionisio" w:date="2016-05-14T22:02:00Z">
              <w:rPr>
                <w:rFonts w:cs="Times New Roman"/>
                <w:sz w:val="24"/>
                <w:szCs w:val="24"/>
                <w:highlight w:val="cyan"/>
              </w:rPr>
            </w:rPrChange>
          </w:rPr>
          <w:t>2016</w:t>
        </w:r>
      </w:ins>
      <w:r w:rsidRPr="00CD65A1">
        <w:rPr>
          <w:rFonts w:cs="Times New Roman"/>
          <w:sz w:val="24"/>
          <w:szCs w:val="24"/>
          <w:rPrChange w:id="106" w:author="John David N. Dionisio" w:date="2016-05-14T22:02:00Z">
            <w:rPr>
              <w:rFonts w:cs="Times New Roman"/>
              <w:sz w:val="24"/>
              <w:szCs w:val="24"/>
              <w:highlight w:val="cyan"/>
            </w:rPr>
          </w:rPrChange>
        </w:rPr>
        <w:t xml:space="preserve">. </w:t>
      </w:r>
      <w:r w:rsidRPr="00CD65A1">
        <w:rPr>
          <w:rFonts w:cs="Times New Roman"/>
          <w:i/>
          <w:iCs/>
          <w:sz w:val="24"/>
          <w:szCs w:val="24"/>
          <w:rPrChange w:id="107" w:author="John David N. Dionisio" w:date="2016-05-14T22:02:00Z">
            <w:rPr>
              <w:rFonts w:cs="Times New Roman"/>
              <w:i/>
              <w:iCs/>
              <w:sz w:val="24"/>
              <w:szCs w:val="24"/>
              <w:highlight w:val="cyan"/>
            </w:rPr>
          </w:rPrChange>
        </w:rPr>
        <w:t>Designing the user interface: strategies for effective human-computer interaction</w:t>
      </w:r>
      <w:r w:rsidRPr="00CD65A1">
        <w:rPr>
          <w:rFonts w:cs="Times New Roman"/>
          <w:sz w:val="24"/>
          <w:szCs w:val="24"/>
          <w:rPrChange w:id="108" w:author="John David N. Dionisio" w:date="2016-05-14T22:02:00Z">
            <w:rPr>
              <w:rFonts w:cs="Times New Roman"/>
              <w:sz w:val="24"/>
              <w:szCs w:val="24"/>
              <w:highlight w:val="cyan"/>
            </w:rPr>
          </w:rPrChange>
        </w:rPr>
        <w:t xml:space="preserve">. </w:t>
      </w:r>
      <w:ins w:id="109" w:author="John David N. Dionisio" w:date="2016-05-14T22:02:00Z">
        <w:r w:rsidR="00973266" w:rsidRPr="00CD65A1">
          <w:rPr>
            <w:rFonts w:cs="Times New Roman"/>
            <w:sz w:val="24"/>
            <w:szCs w:val="24"/>
            <w:rPrChange w:id="110" w:author="John David N. Dionisio" w:date="2016-05-14T22:02:00Z">
              <w:rPr>
                <w:rFonts w:cs="Times New Roman"/>
                <w:sz w:val="24"/>
                <w:szCs w:val="24"/>
                <w:highlight w:val="cyan"/>
              </w:rPr>
            </w:rPrChange>
          </w:rPr>
          <w:t xml:space="preserve">6th edition. </w:t>
        </w:r>
      </w:ins>
      <w:del w:id="111" w:author="John David N. Dionisio" w:date="2016-05-14T22:01:00Z">
        <w:r w:rsidRPr="00CD65A1" w:rsidDel="007403B5">
          <w:rPr>
            <w:rFonts w:cs="Times New Roman"/>
            <w:sz w:val="24"/>
            <w:szCs w:val="24"/>
            <w:rPrChange w:id="112" w:author="John David N. Dionisio" w:date="2016-05-14T22:02:00Z">
              <w:rPr>
                <w:rFonts w:cs="Times New Roman"/>
                <w:sz w:val="24"/>
                <w:szCs w:val="24"/>
                <w:highlight w:val="cyan"/>
              </w:rPr>
            </w:rPrChange>
          </w:rPr>
          <w:delText>Boston</w:delText>
        </w:r>
      </w:del>
      <w:ins w:id="113" w:author="John David N. Dionisio" w:date="2016-05-14T22:01:00Z">
        <w:r w:rsidR="007403B5" w:rsidRPr="00CD65A1">
          <w:rPr>
            <w:rFonts w:cs="Times New Roman"/>
            <w:sz w:val="24"/>
            <w:szCs w:val="24"/>
            <w:rPrChange w:id="114" w:author="John David N. Dionisio" w:date="2016-05-14T22:02:00Z">
              <w:rPr>
                <w:rFonts w:cs="Times New Roman"/>
                <w:sz w:val="24"/>
                <w:szCs w:val="24"/>
                <w:highlight w:val="cyan"/>
              </w:rPr>
            </w:rPrChange>
          </w:rPr>
          <w:t>New York, New York</w:t>
        </w:r>
      </w:ins>
      <w:r w:rsidRPr="00CD65A1">
        <w:rPr>
          <w:rFonts w:cs="Times New Roman"/>
          <w:sz w:val="24"/>
          <w:szCs w:val="24"/>
          <w:rPrChange w:id="115" w:author="John David N. Dionisio" w:date="2016-05-14T22:02:00Z">
            <w:rPr>
              <w:rFonts w:cs="Times New Roman"/>
              <w:sz w:val="24"/>
              <w:szCs w:val="24"/>
              <w:highlight w:val="cyan"/>
            </w:rPr>
          </w:rPrChange>
        </w:rPr>
        <w:t xml:space="preserve">: </w:t>
      </w:r>
      <w:del w:id="116" w:author="John David N. Dionisio" w:date="2016-05-14T22:00:00Z">
        <w:r w:rsidRPr="00CD65A1" w:rsidDel="007403B5">
          <w:rPr>
            <w:rFonts w:cs="Times New Roman"/>
            <w:sz w:val="24"/>
            <w:szCs w:val="24"/>
            <w:rPrChange w:id="117" w:author="John David N. Dionisio" w:date="2016-05-14T22:02:00Z">
              <w:rPr>
                <w:rFonts w:cs="Times New Roman"/>
                <w:sz w:val="24"/>
                <w:szCs w:val="24"/>
                <w:highlight w:val="cyan"/>
              </w:rPr>
            </w:rPrChange>
          </w:rPr>
          <w:delText>Addison-Wesley</w:delText>
        </w:r>
      </w:del>
      <w:ins w:id="118" w:author="John David N. Dionisio" w:date="2016-05-14T22:00:00Z">
        <w:r w:rsidR="007403B5" w:rsidRPr="00CD65A1">
          <w:rPr>
            <w:rFonts w:cs="Times New Roman"/>
            <w:sz w:val="24"/>
            <w:szCs w:val="24"/>
            <w:rPrChange w:id="119" w:author="John David N. Dionisio" w:date="2016-05-14T22:02:00Z">
              <w:rPr>
                <w:rFonts w:cs="Times New Roman"/>
                <w:sz w:val="24"/>
                <w:szCs w:val="24"/>
                <w:highlight w:val="cyan"/>
              </w:rPr>
            </w:rPrChange>
          </w:rPr>
          <w:t>Pearson</w:t>
        </w:r>
      </w:ins>
      <w:r w:rsidRPr="00CD65A1">
        <w:rPr>
          <w:rFonts w:cs="Times New Roman"/>
          <w:sz w:val="24"/>
          <w:szCs w:val="24"/>
          <w:rPrChange w:id="120" w:author="John David N. Dionisio" w:date="2016-05-14T22:02:00Z">
            <w:rPr>
              <w:rFonts w:cs="Times New Roman"/>
              <w:sz w:val="24"/>
              <w:szCs w:val="24"/>
              <w:highlight w:val="cyan"/>
            </w:rPr>
          </w:rPrChange>
        </w:rPr>
        <w:t>.</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w:t>
      </w:r>
      <w:proofErr w:type="spellStart"/>
      <w:r>
        <w:rPr>
          <w:rFonts w:cs="Times New Roman"/>
          <w:sz w:val="24"/>
          <w:szCs w:val="24"/>
        </w:rPr>
        <w:t>Nasmyth</w:t>
      </w:r>
      <w:proofErr w:type="spellEnd"/>
      <w:r>
        <w:rPr>
          <w:rFonts w:cs="Times New Roman"/>
          <w:sz w:val="24"/>
          <w:szCs w:val="24"/>
        </w:rPr>
        <w:t xml:space="preserve"> K. 1987. </w:t>
      </w:r>
      <w:proofErr w:type="gramStart"/>
      <w:r>
        <w:rPr>
          <w:rFonts w:cs="Times New Roman"/>
          <w:sz w:val="24"/>
          <w:szCs w:val="24"/>
        </w:rPr>
        <w:t>Purification and cloning of a DNA binding protein from yeast that binds to both silencer and activator elements.</w:t>
      </w:r>
      <w:proofErr w:type="gramEnd"/>
      <w:r>
        <w:rPr>
          <w:rFonts w:cs="Times New Roman"/>
          <w:sz w:val="24"/>
          <w:szCs w:val="24"/>
        </w:rPr>
        <w:t xml:space="preserve">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Smoot ME</w:t>
      </w:r>
      <w:proofErr w:type="gramStart"/>
      <w:r>
        <w:rPr>
          <w:rFonts w:cs="Times New Roman"/>
          <w:sz w:val="24"/>
          <w:szCs w:val="24"/>
        </w:rPr>
        <w:t>.,</w:t>
      </w:r>
      <w:proofErr w:type="gramEnd"/>
      <w:r>
        <w:rPr>
          <w:rFonts w:cs="Times New Roman"/>
          <w:sz w:val="24"/>
          <w:szCs w:val="24"/>
        </w:rPr>
        <w:t xml:space="preserve"> Ono K., </w:t>
      </w:r>
      <w:proofErr w:type="spellStart"/>
      <w:r>
        <w:rPr>
          <w:rFonts w:cs="Times New Roman"/>
          <w:sz w:val="24"/>
          <w:szCs w:val="24"/>
        </w:rPr>
        <w:t>Ruscheinski</w:t>
      </w:r>
      <w:proofErr w:type="spellEnd"/>
      <w:r>
        <w:rPr>
          <w:rFonts w:cs="Times New Roman"/>
          <w:sz w:val="24"/>
          <w:szCs w:val="24"/>
        </w:rPr>
        <w:t xml:space="preserve"> J., Wang P-L., </w:t>
      </w:r>
      <w:proofErr w:type="spellStart"/>
      <w:r>
        <w:rPr>
          <w:rFonts w:cs="Times New Roman"/>
          <w:sz w:val="24"/>
          <w:szCs w:val="24"/>
        </w:rPr>
        <w:t>Ideker</w:t>
      </w:r>
      <w:proofErr w:type="spellEnd"/>
      <w:r>
        <w:rPr>
          <w:rFonts w:cs="Times New Roman"/>
          <w:sz w:val="24"/>
          <w:szCs w:val="24"/>
        </w:rPr>
        <w:t xml:space="preserve"> T. 2011. </w:t>
      </w:r>
      <w:proofErr w:type="spellStart"/>
      <w:r>
        <w:rPr>
          <w:rFonts w:cs="Times New Roman"/>
          <w:sz w:val="24"/>
          <w:szCs w:val="24"/>
        </w:rPr>
        <w:t>Cytoscape</w:t>
      </w:r>
      <w:proofErr w:type="spellEnd"/>
      <w:r>
        <w:rPr>
          <w:rFonts w:cs="Times New Roman"/>
          <w:sz w:val="24"/>
          <w:szCs w:val="24"/>
        </w:rPr>
        <w:t xml:space="preserve"> 2.8: new features for data integration and network visualization. </w:t>
      </w:r>
      <w:proofErr w:type="gramStart"/>
      <w:r>
        <w:rPr>
          <w:rFonts w:cs="Times New Roman"/>
          <w:i/>
          <w:iCs/>
          <w:sz w:val="24"/>
          <w:szCs w:val="24"/>
        </w:rPr>
        <w:t>Bioinformatics (Oxford, England)</w:t>
      </w:r>
      <w:r>
        <w:rPr>
          <w:rFonts w:cs="Times New Roman"/>
          <w:sz w:val="24"/>
          <w:szCs w:val="24"/>
        </w:rPr>
        <w:t xml:space="preserve"> 27:431–432.</w:t>
      </w:r>
      <w:proofErr w:type="gramEnd"/>
      <w:r>
        <w:rPr>
          <w:rFonts w:cs="Times New Roman"/>
          <w:sz w:val="24"/>
          <w:szCs w:val="24"/>
        </w:rPr>
        <w:t xml:space="preserve">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w:t>
      </w:r>
      <w:proofErr w:type="spellStart"/>
      <w:r>
        <w:rPr>
          <w:rFonts w:cs="Times New Roman"/>
          <w:sz w:val="24"/>
          <w:szCs w:val="24"/>
        </w:rPr>
        <w:t>Monteiro</w:t>
      </w:r>
      <w:proofErr w:type="spellEnd"/>
      <w:r>
        <w:rPr>
          <w:rFonts w:cs="Times New Roman"/>
          <w:sz w:val="24"/>
          <w:szCs w:val="24"/>
        </w:rPr>
        <w:t xml:space="preserve"> PT., </w:t>
      </w:r>
      <w:proofErr w:type="spellStart"/>
      <w:r>
        <w:rPr>
          <w:rFonts w:cs="Times New Roman"/>
          <w:sz w:val="24"/>
          <w:szCs w:val="24"/>
        </w:rPr>
        <w:t>Guerreiro</w:t>
      </w:r>
      <w:proofErr w:type="spellEnd"/>
      <w:r>
        <w:rPr>
          <w:rFonts w:cs="Times New Roman"/>
          <w:sz w:val="24"/>
          <w:szCs w:val="24"/>
        </w:rPr>
        <w:t xml:space="preserve"> JF</w:t>
      </w:r>
      <w:proofErr w:type="gramStart"/>
      <w:r>
        <w:rPr>
          <w:rFonts w:cs="Times New Roman"/>
          <w:sz w:val="24"/>
          <w:szCs w:val="24"/>
        </w:rPr>
        <w:t>.,</w:t>
      </w:r>
      <w:proofErr w:type="gramEnd"/>
      <w:r>
        <w:rPr>
          <w:rFonts w:cs="Times New Roman"/>
          <w:sz w:val="24"/>
          <w:szCs w:val="24"/>
        </w:rPr>
        <w:t xml:space="preserve"> </w:t>
      </w:r>
      <w:proofErr w:type="spellStart"/>
      <w:r>
        <w:rPr>
          <w:rFonts w:cs="Times New Roman"/>
          <w:sz w:val="24"/>
          <w:szCs w:val="24"/>
        </w:rPr>
        <w:t>Gonçalves</w:t>
      </w:r>
      <w:proofErr w:type="spellEnd"/>
      <w:r>
        <w:rPr>
          <w:rFonts w:cs="Times New Roman"/>
          <w:sz w:val="24"/>
          <w:szCs w:val="24"/>
        </w:rPr>
        <w:t xml:space="preserve"> JP., Mira NP., dos Santos SC., </w:t>
      </w:r>
      <w:proofErr w:type="spellStart"/>
      <w:r>
        <w:rPr>
          <w:rFonts w:cs="Times New Roman"/>
          <w:sz w:val="24"/>
          <w:szCs w:val="24"/>
        </w:rPr>
        <w:t>Cabrito</w:t>
      </w:r>
      <w:proofErr w:type="spellEnd"/>
      <w:r>
        <w:rPr>
          <w:rFonts w:cs="Times New Roman"/>
          <w:sz w:val="24"/>
          <w:szCs w:val="24"/>
        </w:rPr>
        <w:t xml:space="preserve"> TR., Palma M., Costa C., Francisco AP., Madeira SC., Oliveira AL., </w:t>
      </w:r>
      <w:proofErr w:type="spellStart"/>
      <w:r>
        <w:rPr>
          <w:rFonts w:cs="Times New Roman"/>
          <w:sz w:val="24"/>
          <w:szCs w:val="24"/>
        </w:rPr>
        <w:t>Freitas</w:t>
      </w:r>
      <w:proofErr w:type="spellEnd"/>
      <w:r>
        <w:rPr>
          <w:rFonts w:cs="Times New Roman"/>
          <w:sz w:val="24"/>
          <w:szCs w:val="24"/>
        </w:rPr>
        <w:t xml:space="preserve"> AT., </w:t>
      </w:r>
      <w:proofErr w:type="spellStart"/>
      <w:r>
        <w:rPr>
          <w:rFonts w:cs="Times New Roman"/>
          <w:sz w:val="24"/>
          <w:szCs w:val="24"/>
        </w:rPr>
        <w:t>Sá-Correia</w:t>
      </w:r>
      <w:proofErr w:type="spellEnd"/>
      <w:r>
        <w:rPr>
          <w:rFonts w:cs="Times New Roman"/>
          <w:sz w:val="24"/>
          <w:szCs w:val="24"/>
        </w:rPr>
        <w:t xml:space="preserve"> I. 2014. The YEASTRACT database: an upgraded information system for the analysis of gene and genomic transcription regulation in Saccharomyces </w:t>
      </w:r>
      <w:proofErr w:type="spellStart"/>
      <w:r>
        <w:rPr>
          <w:rFonts w:cs="Times New Roman"/>
          <w:sz w:val="24"/>
          <w:szCs w:val="24"/>
        </w:rPr>
        <w:t>cerevisiae</w:t>
      </w:r>
      <w:proofErr w:type="spellEnd"/>
      <w:r>
        <w:rPr>
          <w:rFonts w:cs="Times New Roman"/>
          <w:sz w:val="24"/>
          <w:szCs w:val="24"/>
        </w:rPr>
        <w:t xml:space="preserve">. </w:t>
      </w:r>
      <w:proofErr w:type="gramStart"/>
      <w:r>
        <w:rPr>
          <w:rFonts w:cs="Times New Roman"/>
          <w:i/>
          <w:iCs/>
          <w:sz w:val="24"/>
          <w:szCs w:val="24"/>
        </w:rPr>
        <w:t>Nucleic Acids Research</w:t>
      </w:r>
      <w:r>
        <w:rPr>
          <w:rFonts w:cs="Times New Roman"/>
          <w:sz w:val="24"/>
          <w:szCs w:val="24"/>
        </w:rPr>
        <w:t xml:space="preserve"> 42:D161–166.</w:t>
      </w:r>
      <w:proofErr w:type="gramEnd"/>
      <w:r>
        <w:rPr>
          <w:rFonts w:cs="Times New Roman"/>
          <w:sz w:val="24"/>
          <w:szCs w:val="24"/>
        </w:rPr>
        <w:t xml:space="preserve"> DOI: 10.1093/</w:t>
      </w:r>
      <w:proofErr w:type="spellStart"/>
      <w:r>
        <w:rPr>
          <w:rFonts w:cs="Times New Roman"/>
          <w:sz w:val="24"/>
          <w:szCs w:val="24"/>
        </w:rPr>
        <w:t>nar</w:t>
      </w:r>
      <w:proofErr w:type="spellEnd"/>
      <w:r>
        <w:rPr>
          <w:rFonts w:cs="Times New Roman"/>
          <w:sz w:val="24"/>
          <w:szCs w:val="24"/>
        </w:rPr>
        <w:t>/gkt1015.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proofErr w:type="spellStart"/>
      <w:r>
        <w:rPr>
          <w:rFonts w:cs="Times New Roman"/>
          <w:sz w:val="24"/>
          <w:szCs w:val="24"/>
        </w:rPr>
        <w:t>Veretnik</w:t>
      </w:r>
      <w:proofErr w:type="spellEnd"/>
      <w:r>
        <w:rPr>
          <w:rFonts w:cs="Times New Roman"/>
          <w:sz w:val="24"/>
          <w:szCs w:val="24"/>
        </w:rPr>
        <w:t xml:space="preserve"> S., Fink JL</w:t>
      </w:r>
      <w:proofErr w:type="gramStart"/>
      <w:r>
        <w:rPr>
          <w:rFonts w:cs="Times New Roman"/>
          <w:sz w:val="24"/>
          <w:szCs w:val="24"/>
        </w:rPr>
        <w:t>.,</w:t>
      </w:r>
      <w:proofErr w:type="gramEnd"/>
      <w:r>
        <w:rPr>
          <w:rFonts w:cs="Times New Roman"/>
          <w:sz w:val="24"/>
          <w:szCs w:val="24"/>
        </w:rPr>
        <w:t xml:space="preserve"> Bourne PE. 2008. Computational biology resources lack persistence and usability. </w:t>
      </w:r>
      <w:proofErr w:type="spellStart"/>
      <w:proofErr w:type="gramStart"/>
      <w:r>
        <w:rPr>
          <w:rFonts w:cs="Times New Roman"/>
          <w:i/>
          <w:iCs/>
          <w:sz w:val="24"/>
          <w:szCs w:val="24"/>
        </w:rPr>
        <w:t>PLoS</w:t>
      </w:r>
      <w:proofErr w:type="spellEnd"/>
      <w:r>
        <w:rPr>
          <w:rFonts w:cs="Times New Roman"/>
          <w:i/>
          <w:iCs/>
          <w:sz w:val="24"/>
          <w:szCs w:val="24"/>
        </w:rPr>
        <w:t xml:space="preserve"> computational biology</w:t>
      </w:r>
      <w:r>
        <w:rPr>
          <w:rFonts w:cs="Times New Roman"/>
          <w:sz w:val="24"/>
          <w:szCs w:val="24"/>
        </w:rPr>
        <w:t xml:space="preserve"> 4:e1000136.</w:t>
      </w:r>
      <w:proofErr w:type="gramEnd"/>
      <w:r>
        <w:rPr>
          <w:rFonts w:cs="Times New Roman"/>
          <w:sz w:val="24"/>
          <w:szCs w:val="24"/>
        </w:rPr>
        <w:t xml:space="preserve">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w:t>
      </w:r>
      <w:proofErr w:type="spellStart"/>
      <w:r>
        <w:rPr>
          <w:rFonts w:cs="Times New Roman"/>
          <w:sz w:val="24"/>
          <w:szCs w:val="24"/>
        </w:rPr>
        <w:t>Aruliah</w:t>
      </w:r>
      <w:proofErr w:type="spellEnd"/>
      <w:r>
        <w:rPr>
          <w:rFonts w:cs="Times New Roman"/>
          <w:sz w:val="24"/>
          <w:szCs w:val="24"/>
        </w:rPr>
        <w:t xml:space="preserve"> DA</w:t>
      </w:r>
      <w:proofErr w:type="gramStart"/>
      <w:r>
        <w:rPr>
          <w:rFonts w:cs="Times New Roman"/>
          <w:sz w:val="24"/>
          <w:szCs w:val="24"/>
        </w:rPr>
        <w:t>.,</w:t>
      </w:r>
      <w:proofErr w:type="gramEnd"/>
      <w:r>
        <w:rPr>
          <w:rFonts w:cs="Times New Roman"/>
          <w:sz w:val="24"/>
          <w:szCs w:val="24"/>
        </w:rPr>
        <w:t xml:space="preserve"> Brown CT., </w:t>
      </w:r>
      <w:proofErr w:type="spellStart"/>
      <w:r>
        <w:rPr>
          <w:rFonts w:cs="Times New Roman"/>
          <w:sz w:val="24"/>
          <w:szCs w:val="24"/>
        </w:rPr>
        <w:t>Chue</w:t>
      </w:r>
      <w:proofErr w:type="spellEnd"/>
      <w:r>
        <w:rPr>
          <w:rFonts w:cs="Times New Roman"/>
          <w:sz w:val="24"/>
          <w:szCs w:val="24"/>
        </w:rPr>
        <w:t xml:space="preserve"> Hong NP., Davis M., Guy RT., Haddock SHD., Huff KD., Mitchell IM., </w:t>
      </w:r>
      <w:proofErr w:type="spellStart"/>
      <w:r>
        <w:rPr>
          <w:rFonts w:cs="Times New Roman"/>
          <w:sz w:val="24"/>
          <w:szCs w:val="24"/>
        </w:rPr>
        <w:t>Plumbley</w:t>
      </w:r>
      <w:proofErr w:type="spellEnd"/>
      <w:r>
        <w:rPr>
          <w:rFonts w:cs="Times New Roman"/>
          <w:sz w:val="24"/>
          <w:szCs w:val="24"/>
        </w:rPr>
        <w:t xml:space="preserve"> MD., Waugh B., White EP., Wilson P. 2014. Best practices for scientific computing. </w:t>
      </w:r>
      <w:proofErr w:type="spellStart"/>
      <w:proofErr w:type="gramStart"/>
      <w:r>
        <w:rPr>
          <w:rFonts w:cs="Times New Roman"/>
          <w:i/>
          <w:iCs/>
          <w:sz w:val="24"/>
          <w:szCs w:val="24"/>
        </w:rPr>
        <w:t>PLoS</w:t>
      </w:r>
      <w:proofErr w:type="spellEnd"/>
      <w:r>
        <w:rPr>
          <w:rFonts w:cs="Times New Roman"/>
          <w:i/>
          <w:iCs/>
          <w:sz w:val="24"/>
          <w:szCs w:val="24"/>
        </w:rPr>
        <w:t xml:space="preserve"> biology</w:t>
      </w:r>
      <w:r>
        <w:rPr>
          <w:rFonts w:cs="Times New Roman"/>
          <w:sz w:val="24"/>
          <w:szCs w:val="24"/>
        </w:rPr>
        <w:t xml:space="preserve"> 12:e1001745.</w:t>
      </w:r>
      <w:proofErr w:type="gramEnd"/>
      <w:r>
        <w:rPr>
          <w:rFonts w:cs="Times New Roman"/>
          <w:sz w:val="24"/>
          <w:szCs w:val="24"/>
        </w:rPr>
        <w:t xml:space="preserve"> DOI: 10.1371/journal.pbio.1001745.</w:t>
      </w:r>
    </w:p>
    <w:sectPr w:rsidR="0097377F" w:rsidRPr="00BB6C88" w:rsidSect="006F7239">
      <w:footerReference w:type="default" r:id="rId1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David N. Dionisio" w:date="2016-05-14T21:17:00Z" w:initials="JD">
    <w:p w14:paraId="1956CC99" w14:textId="6E40447B" w:rsidR="007403B5" w:rsidRDefault="007403B5">
      <w:pPr>
        <w:pStyle w:val="CommentText"/>
      </w:pPr>
      <w:r>
        <w:rPr>
          <w:rStyle w:val="CommentReference"/>
        </w:rPr>
        <w:annotationRef/>
      </w:r>
      <w:r>
        <w:t>I might have missed a comment here; it’s highlighted in blue but I don’t see a prior note.</w:t>
      </w:r>
    </w:p>
  </w:comment>
  <w:comment w:id="5" w:author="John David N. Dionisio" w:date="2016-05-14T21:39:00Z" w:initials="JD">
    <w:p w14:paraId="69921C96" w14:textId="7D13F9F7" w:rsidR="007403B5" w:rsidRDefault="007403B5" w:rsidP="00D260BF">
      <w:pPr>
        <w:pStyle w:val="CommentText"/>
      </w:pPr>
      <w:ins w:id="10" w:author="John David N. Dionisio" w:date="2016-05-14T21:38:00Z">
        <w:r>
          <w:rPr>
            <w:rStyle w:val="CommentReference"/>
          </w:rPr>
          <w:annotationRef/>
        </w:r>
      </w:ins>
      <w:r>
        <w:t>@</w:t>
      </w:r>
      <w:proofErr w:type="spellStart"/>
      <w:proofErr w:type="gramStart"/>
      <w:r>
        <w:t>kdahlquist</w:t>
      </w:r>
      <w:proofErr w:type="spellEnd"/>
      <w:proofErr w:type="gramEnd"/>
      <w:r>
        <w:t xml:space="preserve"> this is my attempt at setting up why we went with D3.js; I thought about mentioning D3.js directly here, but it seemed premature to get that specific. Instead I tried to riff off the “one thing well” philosophy a little more.</w:t>
      </w:r>
    </w:p>
    <w:p w14:paraId="07CF45D0" w14:textId="35B60492" w:rsidR="007403B5" w:rsidRDefault="007403B5">
      <w:pPr>
        <w:pStyle w:val="CommentText"/>
      </w:pPr>
    </w:p>
  </w:comment>
  <w:comment w:id="26" w:author="John David N. Dionisio" w:date="2016-05-14T21:39:00Z" w:initials="JD">
    <w:p w14:paraId="2A8DDB55" w14:textId="3C851168" w:rsidR="007403B5" w:rsidRDefault="007403B5">
      <w:pPr>
        <w:pStyle w:val="CommentText"/>
      </w:pPr>
      <w:r>
        <w:rPr>
          <w:rStyle w:val="CommentReference"/>
        </w:rPr>
        <w:annotationRef/>
      </w:r>
      <w:r>
        <w:t>See additional two sentences near the end of the introduction.</w:t>
      </w:r>
    </w:p>
  </w:comment>
  <w:comment w:id="39" w:author="John David N. Dionisio" w:date="2016-05-14T22:11:00Z" w:initials="JD">
    <w:p w14:paraId="06897827" w14:textId="2B006FF5" w:rsidR="00824B4C" w:rsidRPr="00824B4C" w:rsidRDefault="00824B4C">
      <w:pPr>
        <w:pStyle w:val="CommentText"/>
      </w:pPr>
      <w:r>
        <w:rPr>
          <w:rStyle w:val="CommentReference"/>
        </w:rPr>
        <w:annotationRef/>
      </w:r>
      <w:r>
        <w:rPr>
          <w:i/>
        </w:rPr>
        <w:t>Clean Code</w:t>
      </w:r>
      <w:r>
        <w:t>, actually. I’ve updated the bibliography.</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37D693" w14:textId="77777777" w:rsidR="007403B5" w:rsidRDefault="007403B5" w:rsidP="00C60395">
      <w:r>
        <w:separator/>
      </w:r>
    </w:p>
  </w:endnote>
  <w:endnote w:type="continuationSeparator" w:id="0">
    <w:p w14:paraId="3A57003F" w14:textId="77777777" w:rsidR="007403B5" w:rsidRDefault="007403B5"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altName w:val="Arial"/>
    <w:panose1 w:val="020F0502020204030204"/>
    <w:charset w:val="00"/>
    <w:family w:val="roman"/>
    <w:notTrueType/>
    <w:pitch w:val="default"/>
  </w:font>
  <w:font w:name="Cambria">
    <w:altName w:val="Times New Roman"/>
    <w:panose1 w:val="02040503050406030204"/>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274330"/>
      <w:docPartObj>
        <w:docPartGallery w:val="Page Numbers (Bottom of Page)"/>
        <w:docPartUnique/>
      </w:docPartObj>
    </w:sdtPr>
    <w:sdtEndPr>
      <w:rPr>
        <w:noProof/>
      </w:rPr>
    </w:sdtEndPr>
    <w:sdtContent>
      <w:p w14:paraId="2999C91A" w14:textId="77777777" w:rsidR="007403B5" w:rsidRDefault="007403B5">
        <w:pPr>
          <w:pStyle w:val="Footer"/>
          <w:jc w:val="center"/>
        </w:pPr>
        <w:r>
          <w:fldChar w:fldCharType="begin"/>
        </w:r>
        <w:r>
          <w:instrText xml:space="preserve"> PAGE   \* MERGEFORMAT </w:instrText>
        </w:r>
        <w:r>
          <w:fldChar w:fldCharType="separate"/>
        </w:r>
        <w:r w:rsidR="00DE2FD4">
          <w:rPr>
            <w:noProof/>
          </w:rPr>
          <w:t>26</w:t>
        </w:r>
        <w:r>
          <w:rPr>
            <w:noProof/>
          </w:rPr>
          <w:fldChar w:fldCharType="end"/>
        </w:r>
      </w:p>
    </w:sdtContent>
  </w:sdt>
  <w:p w14:paraId="0BC4A245" w14:textId="77777777" w:rsidR="007403B5" w:rsidRDefault="007403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FE183" w14:textId="77777777" w:rsidR="007403B5" w:rsidRDefault="007403B5" w:rsidP="00C60395">
      <w:r>
        <w:separator/>
      </w:r>
    </w:p>
  </w:footnote>
  <w:footnote w:type="continuationSeparator" w:id="0">
    <w:p w14:paraId="07B88CE2" w14:textId="77777777" w:rsidR="007403B5" w:rsidRDefault="007403B5" w:rsidP="00C603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4711"/>
    <w:rsid w:val="00124D50"/>
    <w:rsid w:val="00125192"/>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2102"/>
    <w:rsid w:val="003231E5"/>
    <w:rsid w:val="00323788"/>
    <w:rsid w:val="00323BF1"/>
    <w:rsid w:val="00324247"/>
    <w:rsid w:val="00325A68"/>
    <w:rsid w:val="00330A66"/>
    <w:rsid w:val="003314BA"/>
    <w:rsid w:val="003320F4"/>
    <w:rsid w:val="00332A81"/>
    <w:rsid w:val="0033308F"/>
    <w:rsid w:val="0033417E"/>
    <w:rsid w:val="00337A9D"/>
    <w:rsid w:val="00337F6C"/>
    <w:rsid w:val="003410ED"/>
    <w:rsid w:val="0034213B"/>
    <w:rsid w:val="0034222E"/>
    <w:rsid w:val="00342E71"/>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6411"/>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A69"/>
    <w:rsid w:val="006E3FFE"/>
    <w:rsid w:val="006E4853"/>
    <w:rsid w:val="006E7BF6"/>
    <w:rsid w:val="006F11D5"/>
    <w:rsid w:val="006F19E3"/>
    <w:rsid w:val="006F1C27"/>
    <w:rsid w:val="006F1DFF"/>
    <w:rsid w:val="006F1E01"/>
    <w:rsid w:val="006F3A36"/>
    <w:rsid w:val="006F4007"/>
    <w:rsid w:val="006F4313"/>
    <w:rsid w:val="006F4725"/>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2051"/>
    <w:rsid w:val="00853189"/>
    <w:rsid w:val="00853507"/>
    <w:rsid w:val="008544CA"/>
    <w:rsid w:val="008545AD"/>
    <w:rsid w:val="008566E6"/>
    <w:rsid w:val="008613A2"/>
    <w:rsid w:val="00864B6C"/>
    <w:rsid w:val="00865401"/>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670B"/>
    <w:rsid w:val="008F6718"/>
    <w:rsid w:val="008F67B1"/>
    <w:rsid w:val="008F7160"/>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5532"/>
    <w:rsid w:val="00B055E6"/>
    <w:rsid w:val="00B05A35"/>
    <w:rsid w:val="00B05BB4"/>
    <w:rsid w:val="00B07AB6"/>
    <w:rsid w:val="00B07B24"/>
    <w:rsid w:val="00B1061F"/>
    <w:rsid w:val="00B11BF6"/>
    <w:rsid w:val="00B128EB"/>
    <w:rsid w:val="00B12B15"/>
    <w:rsid w:val="00B13593"/>
    <w:rsid w:val="00B15B95"/>
    <w:rsid w:val="00B1698E"/>
    <w:rsid w:val="00B17AAE"/>
    <w:rsid w:val="00B20BCC"/>
    <w:rsid w:val="00B21C59"/>
    <w:rsid w:val="00B21FBF"/>
    <w:rsid w:val="00B222F8"/>
    <w:rsid w:val="00B2325A"/>
    <w:rsid w:val="00B245EA"/>
    <w:rsid w:val="00B26311"/>
    <w:rsid w:val="00B270BF"/>
    <w:rsid w:val="00B27484"/>
    <w:rsid w:val="00B27720"/>
    <w:rsid w:val="00B319B6"/>
    <w:rsid w:val="00B34FB9"/>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3154A"/>
    <w:rsid w:val="00D324E0"/>
    <w:rsid w:val="00D32E22"/>
    <w:rsid w:val="00D34461"/>
    <w:rsid w:val="00D348FB"/>
    <w:rsid w:val="00D34D93"/>
    <w:rsid w:val="00D35ECF"/>
    <w:rsid w:val="00D37376"/>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474B"/>
    <w:rsid w:val="00E04A3E"/>
    <w:rsid w:val="00E05AC3"/>
    <w:rsid w:val="00E05BE4"/>
    <w:rsid w:val="00E0632F"/>
    <w:rsid w:val="00E07721"/>
    <w:rsid w:val="00E127F8"/>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5979"/>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B53F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hyperlink" Target="http://dondi.github.io/GRNsight/" TargetMode="Externa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651</TotalTime>
  <Pages>26</Pages>
  <Words>6134</Words>
  <Characters>34966</Characters>
  <Application>Microsoft Macintosh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41018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John David N. Dionisio</cp:lastModifiedBy>
  <cp:revision>134</cp:revision>
  <cp:lastPrinted>2016-05-11T16:43:00Z</cp:lastPrinted>
  <dcterms:created xsi:type="dcterms:W3CDTF">2016-05-03T21:12:00Z</dcterms:created>
  <dcterms:modified xsi:type="dcterms:W3CDTF">2016-05-15T05:21:00Z</dcterms:modified>
</cp:coreProperties>
</file>