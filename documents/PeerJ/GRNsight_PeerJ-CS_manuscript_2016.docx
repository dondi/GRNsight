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proofErr w:type="spellStart"/>
      <w:r w:rsidRPr="00A4086B">
        <w:rPr>
          <w:sz w:val="24"/>
          <w:szCs w:val="24"/>
        </w:rPr>
        <w:t>Kam</w:t>
      </w:r>
      <w:proofErr w:type="spellEnd"/>
      <w:r w:rsidRPr="00A4086B">
        <w:rPr>
          <w:sz w:val="24"/>
          <w:szCs w:val="24"/>
        </w:rPr>
        <w:t xml:space="preserve">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xml:space="preserve">, </w:t>
      </w:r>
      <w:proofErr w:type="spellStart"/>
      <w:r w:rsidRPr="00A4086B">
        <w:rPr>
          <w:sz w:val="24"/>
          <w:szCs w:val="24"/>
        </w:rPr>
        <w:t>Anindita</w:t>
      </w:r>
      <w:proofErr w:type="spellEnd"/>
      <w:r w:rsidRPr="00A4086B">
        <w:rPr>
          <w:sz w:val="24"/>
          <w:szCs w:val="24"/>
        </w:rPr>
        <w:t xml:space="preserve">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xml:space="preserve">, </w:t>
      </w:r>
      <w:proofErr w:type="spellStart"/>
      <w:r w:rsidR="00781373" w:rsidRPr="00A4086B">
        <w:rPr>
          <w:sz w:val="24"/>
          <w:szCs w:val="24"/>
        </w:rPr>
        <w:t>Mihir</w:t>
      </w:r>
      <w:proofErr w:type="spellEnd"/>
      <w:r w:rsidR="00781373" w:rsidRPr="00A4086B">
        <w:rPr>
          <w:sz w:val="24"/>
          <w:szCs w:val="24"/>
        </w:rPr>
        <w:t xml:space="preserve">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proofErr w:type="spellStart"/>
      <w:r w:rsidRPr="00A4086B">
        <w:rPr>
          <w:sz w:val="24"/>
          <w:szCs w:val="24"/>
        </w:rPr>
        <w:t>Kam</w:t>
      </w:r>
      <w:proofErr w:type="spellEnd"/>
      <w:r w:rsidRPr="00A4086B">
        <w:rPr>
          <w:sz w:val="24"/>
          <w:szCs w:val="24"/>
        </w:rPr>
        <w:t xml:space="preserve"> D. </w:t>
      </w:r>
      <w:proofErr w:type="spellStart"/>
      <w:r w:rsidRPr="00A4086B">
        <w:rPr>
          <w:sz w:val="24"/>
          <w:szCs w:val="24"/>
        </w:rPr>
        <w:t>Dahlquist</w:t>
      </w:r>
      <w:proofErr w:type="spellEnd"/>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1896A6AC"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w:t>
      </w:r>
      <w:proofErr w:type="gramStart"/>
      <w:r w:rsidRPr="002B2DCB">
        <w:rPr>
          <w:sz w:val="24"/>
          <w:szCs w:val="24"/>
        </w:rPr>
        <w:t>them which govern the level of expression of mRNA</w:t>
      </w:r>
      <w:proofErr w:type="gramEnd"/>
      <w:r w:rsidRPr="002B2DCB">
        <w:rPr>
          <w:sz w:val="24"/>
          <w:szCs w:val="24"/>
        </w:rPr>
        <w:t xml:space="preserve">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w:t>
      </w:r>
      <w:proofErr w:type="gramStart"/>
      <w:r w:rsidR="00F64737" w:rsidRPr="002B2DCB">
        <w:rPr>
          <w:rFonts w:cs="Times New Roman"/>
          <w:sz w:val="24"/>
          <w:szCs w:val="24"/>
        </w:rPr>
        <w:t>model which</w:t>
      </w:r>
      <w:proofErr w:type="gramEnd"/>
      <w:r w:rsidR="00F64737" w:rsidRPr="002B2DCB">
        <w:rPr>
          <w:rFonts w:cs="Times New Roman"/>
          <w:sz w:val="24"/>
          <w:szCs w:val="24"/>
        </w:rPr>
        <w:t xml:space="preserve">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w:t>
      </w:r>
      <w:proofErr w:type="spellStart"/>
      <w:r w:rsidR="009E2F79" w:rsidRPr="002B2DCB">
        <w:rPr>
          <w:rFonts w:cs="Times New Roman"/>
          <w:sz w:val="24"/>
          <w:szCs w:val="24"/>
        </w:rPr>
        <w:t>GRNsight’s</w:t>
      </w:r>
      <w:proofErr w:type="spellEnd"/>
      <w:r w:rsidR="009E2F79" w:rsidRPr="002B2DCB">
        <w:rPr>
          <w:rFonts w:cs="Times New Roman"/>
          <w:sz w:val="24"/>
          <w:szCs w:val="24"/>
        </w:rPr>
        <w:t xml:space="preserve">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proofErr w:type="spellStart"/>
      <w:r w:rsidR="009E2F79" w:rsidRPr="002B2DCB">
        <w:rPr>
          <w:rFonts w:cs="Times New Roman"/>
          <w:sz w:val="24"/>
          <w:szCs w:val="24"/>
        </w:rPr>
        <w:lastRenderedPageBreak/>
        <w:t>mouses</w:t>
      </w:r>
      <w:proofErr w:type="spellEnd"/>
      <w:r w:rsidR="009E2F79" w:rsidRPr="002B2DCB">
        <w:rPr>
          <w:rFonts w:cs="Times New Roman"/>
          <w:sz w:val="24"/>
          <w:szCs w:val="24"/>
        </w:rPr>
        <w:t xml:space="preserve">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xml:space="preserve">. GRNsight is </w:t>
      </w:r>
      <w:proofErr w:type="gramStart"/>
      <w:r w:rsidR="009E2F79" w:rsidRPr="002B2DCB">
        <w:rPr>
          <w:rFonts w:cs="Times New Roman"/>
          <w:sz w:val="24"/>
          <w:szCs w:val="24"/>
        </w:rPr>
        <w:t>best-suited</w:t>
      </w:r>
      <w:proofErr w:type="gramEnd"/>
      <w:r w:rsidR="009E2F79" w:rsidRPr="002B2DCB">
        <w:rPr>
          <w:rFonts w:cs="Times New Roman"/>
          <w:sz w:val="24"/>
          <w:szCs w:val="24"/>
        </w:rPr>
        <w:t xml:space="preserve">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BE0AF2">
        <w:rPr>
          <w:rFonts w:cs="Times New Roman"/>
          <w:sz w:val="24"/>
          <w:szCs w:val="24"/>
          <w:rPrChange w:id="0" w:author="John David N. Dionisio" w:date="2016-05-16T22:48:00Z">
            <w:rPr>
              <w:rFonts w:cs="Times New Roman"/>
              <w:sz w:val="24"/>
              <w:szCs w:val="24"/>
              <w:highlight w:val="cyan"/>
            </w:rPr>
          </w:rPrChange>
        </w:rPr>
        <w:t xml:space="preserve">GRNsight </w:t>
      </w:r>
      <w:r w:rsidR="002421BC" w:rsidRPr="00BE0AF2">
        <w:rPr>
          <w:rFonts w:cs="Times New Roman"/>
          <w:sz w:val="24"/>
          <w:szCs w:val="24"/>
          <w:rPrChange w:id="1" w:author="John David N. Dionisio" w:date="2016-05-16T22:48:00Z">
            <w:rPr>
              <w:rFonts w:cs="Times New Roman"/>
              <w:sz w:val="24"/>
              <w:szCs w:val="24"/>
              <w:highlight w:val="cyan"/>
            </w:rPr>
          </w:rPrChange>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w:t>
      </w:r>
      <w:proofErr w:type="spellStart"/>
      <w:r w:rsidR="009E2F79" w:rsidRPr="002B2DCB">
        <w:rPr>
          <w:rFonts w:cs="Times New Roman"/>
          <w:sz w:val="24"/>
          <w:szCs w:val="24"/>
        </w:rPr>
        <w:t>GitHub</w:t>
      </w:r>
      <w:proofErr w:type="spellEnd"/>
      <w:r w:rsidR="009E2F79" w:rsidRPr="002B2DCB">
        <w:rPr>
          <w:rFonts w:cs="Times New Roman"/>
          <w:sz w:val="24"/>
          <w:szCs w:val="24"/>
        </w:rPr>
        <w:t xml:space="preserve">.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del w:id="2" w:author="John David N. Dionisio" w:date="2016-05-16T22:53:00Z">
        <w:r w:rsidR="002D027C" w:rsidRPr="00BE0AF2" w:rsidDel="00BE0AF2">
          <w:rPr>
            <w:sz w:val="24"/>
            <w:szCs w:val="24"/>
            <w:rPrChange w:id="3" w:author="John David N. Dionisio" w:date="2016-05-16T22:53:00Z">
              <w:rPr>
                <w:sz w:val="24"/>
                <w:szCs w:val="24"/>
                <w:highlight w:val="cyan"/>
              </w:rPr>
            </w:rPrChange>
          </w:rPr>
          <w:delText>1</w:delText>
        </w:r>
        <w:r w:rsidR="00B12B15" w:rsidRPr="00BE0AF2" w:rsidDel="00BE0AF2">
          <w:rPr>
            <w:sz w:val="24"/>
            <w:szCs w:val="24"/>
            <w:rPrChange w:id="4" w:author="John David N. Dionisio" w:date="2016-05-16T22:53:00Z">
              <w:rPr>
                <w:sz w:val="24"/>
                <w:szCs w:val="24"/>
                <w:highlight w:val="cyan"/>
              </w:rPr>
            </w:rPrChange>
          </w:rPr>
          <w:delText>60</w:delText>
        </w:r>
        <w:r w:rsidR="002D027C" w:rsidRPr="00BE0AF2" w:rsidDel="00BE0AF2">
          <w:rPr>
            <w:sz w:val="24"/>
            <w:szCs w:val="24"/>
          </w:rPr>
          <w:delText xml:space="preserve"> </w:delText>
        </w:r>
      </w:del>
      <w:ins w:id="5" w:author="John David N. Dionisio" w:date="2016-05-16T22:53:00Z">
        <w:r w:rsidR="00BE0AF2" w:rsidRPr="00BE0AF2">
          <w:rPr>
            <w:sz w:val="24"/>
            <w:szCs w:val="24"/>
            <w:rPrChange w:id="6" w:author="John David N. Dionisio" w:date="2016-05-16T22:53:00Z">
              <w:rPr>
                <w:sz w:val="24"/>
                <w:szCs w:val="24"/>
                <w:highlight w:val="cyan"/>
              </w:rPr>
            </w:rPrChange>
          </w:rPr>
          <w:t>130</w:t>
        </w:r>
        <w:r w:rsidR="00BE0AF2" w:rsidRPr="002B2DCB">
          <w:rPr>
            <w:sz w:val="24"/>
            <w:szCs w:val="24"/>
          </w:rPr>
          <w:t xml:space="preserve"> </w:t>
        </w:r>
      </w:ins>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BE0AF2">
        <w:rPr>
          <w:sz w:val="24"/>
          <w:szCs w:val="24"/>
          <w:rPrChange w:id="7" w:author="John David N. Dionisio" w:date="2016-05-16T22:53:00Z">
            <w:rPr>
              <w:sz w:val="24"/>
              <w:szCs w:val="24"/>
              <w:highlight w:val="cyan"/>
            </w:rPr>
          </w:rPrChange>
        </w:rPr>
        <w:t>52</w:t>
      </w:r>
      <w:r w:rsidR="002D027C" w:rsidRPr="00BE0AF2">
        <w:rPr>
          <w:sz w:val="24"/>
          <w:szCs w:val="24"/>
          <w:rPrChange w:id="8" w:author="John David N. Dionisio" w:date="2016-05-16T22:53:00Z">
            <w:rPr>
              <w:sz w:val="24"/>
              <w:szCs w:val="24"/>
              <w:highlight w:val="cyan"/>
            </w:rPr>
          </w:rPrChange>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8" w:history="1">
        <w:r w:rsidRPr="002B2DCB">
          <w:rPr>
            <w:rStyle w:val="Hyperlink"/>
            <w:sz w:val="24"/>
            <w:szCs w:val="24"/>
          </w:rPr>
          <w:t>http://dondi.github.io/GRNsight/</w:t>
        </w:r>
      </w:hyperlink>
      <w:r w:rsidRPr="002B2DCB">
        <w:rPr>
          <w:sz w:val="24"/>
          <w:szCs w:val="24"/>
        </w:rPr>
        <w:t>.</w:t>
      </w:r>
    </w:p>
    <w:p w14:paraId="0B353DDE" w14:textId="06C18FD3"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w:t>
      </w:r>
      <w:r w:rsidR="003311E7">
        <w:rPr>
          <w:sz w:val="24"/>
          <w:szCs w:val="24"/>
        </w:rPr>
        <w:t>7</w:t>
      </w:r>
      <w:r w:rsidR="007A48D7" w:rsidRPr="002B2DCB">
        <w:rPr>
          <w:sz w:val="24"/>
          <w:szCs w:val="24"/>
        </w:rPr>
        <w:t xml:space="preserve">, </w:t>
      </w:r>
      <w:r w:rsidRPr="002B2DCB">
        <w:rPr>
          <w:sz w:val="24"/>
          <w:szCs w:val="24"/>
        </w:rPr>
        <w:t>500 max</w:t>
      </w:r>
    </w:p>
    <w:p w14:paraId="6A090A34" w14:textId="768CF010" w:rsidR="00C60395" w:rsidRPr="00A4086B" w:rsidRDefault="00102598" w:rsidP="00124711">
      <w:pPr>
        <w:spacing w:before="240" w:after="240" w:line="480" w:lineRule="auto"/>
        <w:rPr>
          <w:sz w:val="24"/>
          <w:szCs w:val="24"/>
        </w:rPr>
      </w:pPr>
      <w:proofErr w:type="gramStart"/>
      <w:r w:rsidRPr="002B2DCB">
        <w:rPr>
          <w:sz w:val="24"/>
          <w:szCs w:val="24"/>
        </w:rPr>
        <w:t>or</w:t>
      </w:r>
      <w:proofErr w:type="gramEnd"/>
      <w:r w:rsidRPr="002B2DCB">
        <w:rPr>
          <w:sz w:val="24"/>
          <w:szCs w:val="24"/>
        </w:rPr>
        <w:t xml:space="preserve"> Character count: </w:t>
      </w:r>
      <w:r w:rsidR="003311E7">
        <w:rPr>
          <w:sz w:val="24"/>
          <w:szCs w:val="24"/>
        </w:rPr>
        <w:t>2687</w:t>
      </w:r>
      <w:r w:rsidR="00C51B75">
        <w:rPr>
          <w:sz w:val="24"/>
          <w:szCs w:val="24"/>
        </w:rPr>
        <w:t xml:space="preserve"> (no spaces), </w:t>
      </w:r>
      <w:r w:rsidR="00641DA2">
        <w:rPr>
          <w:sz w:val="24"/>
          <w:szCs w:val="24"/>
        </w:rPr>
        <w:t>3</w:t>
      </w:r>
      <w:r w:rsidR="002421BC">
        <w:rPr>
          <w:sz w:val="24"/>
          <w:szCs w:val="24"/>
        </w:rPr>
        <w:t>1</w:t>
      </w:r>
      <w:r w:rsidR="003311E7">
        <w:rPr>
          <w:sz w:val="24"/>
          <w:szCs w:val="24"/>
        </w:rPr>
        <w:t>90</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w:t>
      </w:r>
      <w:proofErr w:type="gramStart"/>
      <w:r w:rsidRPr="00A4086B">
        <w:rPr>
          <w:sz w:val="24"/>
          <w:szCs w:val="24"/>
        </w:rPr>
        <w:t>them which govern the level of expression of mRNA</w:t>
      </w:r>
      <w:proofErr w:type="gramEnd"/>
      <w:r w:rsidRPr="00A4086B">
        <w:rPr>
          <w:sz w:val="24"/>
          <w:szCs w:val="24"/>
        </w:rPr>
        <w:t xml:space="preserve">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proofErr w:type="spellStart"/>
      <w:r w:rsidR="009A79F3" w:rsidRPr="00E460C0">
        <w:rPr>
          <w:rFonts w:cs="Times New Roman"/>
          <w:sz w:val="24"/>
          <w:szCs w:val="24"/>
          <w:highlight w:val="yellow"/>
        </w:rPr>
        <w:t>Dahlquist</w:t>
      </w:r>
      <w:proofErr w:type="spellEnd"/>
      <w:r w:rsidR="009A79F3" w:rsidRPr="00E460C0">
        <w:rPr>
          <w:rFonts w:cs="Times New Roman"/>
          <w:sz w:val="24"/>
          <w:szCs w:val="24"/>
          <w:highlight w:val="yellow"/>
        </w:rPr>
        <w:t xml:space="preserve">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proofErr w:type="spellStart"/>
      <w:r w:rsidR="00655618" w:rsidRPr="00655618">
        <w:rPr>
          <w:rFonts w:cs="Times New Roman"/>
          <w:sz w:val="24"/>
          <w:szCs w:val="24"/>
          <w:highlight w:val="yellow"/>
        </w:rPr>
        <w:t>Dahlquist</w:t>
      </w:r>
      <w:proofErr w:type="spellEnd"/>
      <w:r w:rsidR="00655618" w:rsidRPr="00655618">
        <w:rPr>
          <w:rFonts w:cs="Times New Roman"/>
          <w:sz w:val="24"/>
          <w:szCs w:val="24"/>
          <w:highlight w:val="yellow"/>
        </w:rPr>
        <w:t xml:space="preserve">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proofErr w:type="spellStart"/>
      <w:r w:rsidRPr="00586156">
        <w:rPr>
          <w:sz w:val="24"/>
          <w:szCs w:val="24"/>
          <w:highlight w:val="yellow"/>
        </w:rPr>
        <w:t>Pavlopoulos</w:t>
      </w:r>
      <w:proofErr w:type="spellEnd"/>
      <w:r w:rsidRPr="00586156">
        <w:rPr>
          <w:sz w:val="24"/>
          <w:szCs w:val="24"/>
          <w:highlight w:val="yellow"/>
        </w:rPr>
        <w:t xml:space="preserve">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proofErr w:type="spellStart"/>
      <w:r w:rsidR="00586156" w:rsidRPr="00586156">
        <w:rPr>
          <w:sz w:val="24"/>
          <w:szCs w:val="24"/>
          <w:highlight w:val="yellow"/>
        </w:rPr>
        <w:t>Pavlopoulos</w:t>
      </w:r>
      <w:proofErr w:type="spellEnd"/>
      <w:r w:rsidR="00586156" w:rsidRPr="00586156">
        <w:rPr>
          <w:sz w:val="24"/>
          <w:szCs w:val="24"/>
          <w:highlight w:val="yellow"/>
        </w:rPr>
        <w:t xml:space="preserve"> et al. (2015)</w:t>
      </w:r>
      <w:r w:rsidR="00586156">
        <w:rPr>
          <w:sz w:val="24"/>
          <w:szCs w:val="24"/>
        </w:rPr>
        <w:t xml:space="preserve"> showed that t</w:t>
      </w:r>
      <w:r w:rsidR="00431819">
        <w:rPr>
          <w:sz w:val="24"/>
          <w:szCs w:val="24"/>
        </w:rPr>
        <w:t xml:space="preserve">he open source software, </w:t>
      </w:r>
      <w:proofErr w:type="spellStart"/>
      <w:r w:rsidR="00431819">
        <w:rPr>
          <w:sz w:val="24"/>
          <w:szCs w:val="24"/>
        </w:rPr>
        <w:t>Cytoscape</w:t>
      </w:r>
      <w:proofErr w:type="spellEnd"/>
      <w:r w:rsidR="00431819">
        <w:rPr>
          <w:sz w:val="24"/>
          <w:szCs w:val="24"/>
        </w:rPr>
        <w:t xml:space="preserv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w:t>
      </w:r>
      <w:proofErr w:type="spellStart"/>
      <w:r w:rsidR="00431819">
        <w:rPr>
          <w:sz w:val="24"/>
          <w:szCs w:val="24"/>
        </w:rPr>
        <w:t>Cytoscape</w:t>
      </w:r>
      <w:proofErr w:type="spellEnd"/>
      <w:r w:rsidR="00431819">
        <w:rPr>
          <w:sz w:val="24"/>
          <w:szCs w:val="24"/>
        </w:rPr>
        <w:t xml:space="preserv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w:t>
      </w:r>
      <w:proofErr w:type="spellStart"/>
      <w:r w:rsidR="000B6E39">
        <w:rPr>
          <w:sz w:val="24"/>
          <w:szCs w:val="24"/>
        </w:rPr>
        <w:t>BioPAX</w:t>
      </w:r>
      <w:proofErr w:type="spellEnd"/>
      <w:r w:rsidR="000B6E39">
        <w:rPr>
          <w:sz w:val="24"/>
          <w:szCs w:val="24"/>
        </w:rPr>
        <w:t xml:space="preserve">, PSI-MI, </w:t>
      </w:r>
      <w:proofErr w:type="spellStart"/>
      <w:r w:rsidR="00966A48">
        <w:rPr>
          <w:sz w:val="24"/>
          <w:szCs w:val="24"/>
        </w:rPr>
        <w:t>GraphML</w:t>
      </w:r>
      <w:proofErr w:type="spellEnd"/>
      <w:r w:rsidR="00966A48">
        <w:rPr>
          <w:sz w:val="24"/>
          <w:szCs w:val="24"/>
        </w:rPr>
        <w:t xml:space="preserve">,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 xml:space="preserve">Furthermore, </w:t>
      </w:r>
      <w:proofErr w:type="spellStart"/>
      <w:r w:rsidR="00D512A0">
        <w:rPr>
          <w:sz w:val="24"/>
          <w:szCs w:val="24"/>
        </w:rPr>
        <w:t>C</w:t>
      </w:r>
      <w:r w:rsidR="00431819">
        <w:rPr>
          <w:sz w:val="24"/>
          <w:szCs w:val="24"/>
        </w:rPr>
        <w:t>ytoscape</w:t>
      </w:r>
      <w:proofErr w:type="spellEnd"/>
      <w:r w:rsidR="00431819">
        <w:rPr>
          <w:sz w:val="24"/>
          <w:szCs w:val="24"/>
        </w:rPr>
        <w:t xml:space="preserv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w:t>
      </w:r>
      <w:proofErr w:type="spellStart"/>
      <w:r w:rsidR="00C4347B">
        <w:rPr>
          <w:sz w:val="24"/>
          <w:szCs w:val="24"/>
        </w:rPr>
        <w:t>Cytoscape</w:t>
      </w:r>
      <w:proofErr w:type="spellEnd"/>
      <w:r w:rsidR="00C4347B">
        <w:rPr>
          <w:sz w:val="24"/>
          <w:szCs w:val="24"/>
        </w:rPr>
        <w:t xml:space="preserve"> and go.”  </w:t>
      </w:r>
      <w:r w:rsidR="00431819">
        <w:rPr>
          <w:sz w:val="24"/>
          <w:szCs w:val="24"/>
        </w:rPr>
        <w:t xml:space="preserve">Another open source application, </w:t>
      </w:r>
      <w:proofErr w:type="spellStart"/>
      <w:r w:rsidR="00431819">
        <w:rPr>
          <w:sz w:val="24"/>
          <w:szCs w:val="24"/>
        </w:rPr>
        <w:t>Gephi</w:t>
      </w:r>
      <w:proofErr w:type="spellEnd"/>
      <w:r w:rsidR="00431819">
        <w:rPr>
          <w:sz w:val="24"/>
          <w:szCs w:val="24"/>
        </w:rPr>
        <w:t xml:space="preserve"> (</w:t>
      </w:r>
      <w:r w:rsidR="00431819" w:rsidRPr="002D2023">
        <w:rPr>
          <w:sz w:val="24"/>
          <w:szCs w:val="24"/>
          <w:highlight w:val="yellow"/>
        </w:rPr>
        <w:t xml:space="preserve">Bastian, </w:t>
      </w:r>
      <w:proofErr w:type="spellStart"/>
      <w:r w:rsidR="00431819" w:rsidRPr="002D2023">
        <w:rPr>
          <w:sz w:val="24"/>
          <w:szCs w:val="24"/>
          <w:highlight w:val="yellow"/>
        </w:rPr>
        <w:t>Heymann</w:t>
      </w:r>
      <w:proofErr w:type="spellEnd"/>
      <w:r w:rsidR="00431819" w:rsidRPr="002D2023">
        <w:rPr>
          <w:sz w:val="24"/>
          <w:szCs w:val="24"/>
          <w:highlight w:val="yellow"/>
        </w:rPr>
        <w:t xml:space="preserve">, and </w:t>
      </w:r>
      <w:proofErr w:type="spellStart"/>
      <w:r w:rsidR="00431819" w:rsidRPr="002D2023">
        <w:rPr>
          <w:sz w:val="24"/>
          <w:szCs w:val="24"/>
          <w:highlight w:val="yellow"/>
        </w:rPr>
        <w:t>Jacomy</w:t>
      </w:r>
      <w:proofErr w:type="spellEnd"/>
      <w:r w:rsidR="00431819" w:rsidRPr="002D2023">
        <w:rPr>
          <w:sz w:val="24"/>
          <w:szCs w:val="24"/>
          <w:highlight w:val="yellow"/>
        </w:rPr>
        <w:t>, 2009</w:t>
      </w:r>
      <w:r w:rsidR="00431819" w:rsidRPr="002D2023">
        <w:rPr>
          <w:sz w:val="24"/>
          <w:szCs w:val="24"/>
        </w:rPr>
        <w:t>)</w:t>
      </w:r>
      <w:r w:rsidR="00431819">
        <w:rPr>
          <w:sz w:val="24"/>
          <w:szCs w:val="24"/>
        </w:rPr>
        <w:t>, is a general graph visualization tool</w:t>
      </w:r>
      <w:r w:rsidR="00C36973">
        <w:rPr>
          <w:sz w:val="24"/>
          <w:szCs w:val="24"/>
        </w:rPr>
        <w:t xml:space="preserve"> </w:t>
      </w:r>
      <w:r w:rsidR="00C36973">
        <w:rPr>
          <w:sz w:val="24"/>
          <w:szCs w:val="24"/>
        </w:rPr>
        <w:lastRenderedPageBreak/>
        <w:t>that does accept an adjacency matrix in .</w:t>
      </w:r>
      <w:proofErr w:type="spellStart"/>
      <w:r w:rsidR="00C36973">
        <w:rPr>
          <w:sz w:val="24"/>
          <w:szCs w:val="24"/>
        </w:rPr>
        <w:t>csv</w:t>
      </w:r>
      <w:proofErr w:type="spellEnd"/>
      <w:r w:rsidR="00C36973">
        <w:rPr>
          <w:sz w:val="24"/>
          <w:szCs w:val="24"/>
        </w:rPr>
        <w:t xml:space="preserve">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 xml:space="preserve">Because GRNmap itself is complex software targeted both at experienced biology investigators and novice undergraduate users in a </w:t>
      </w:r>
      <w:proofErr w:type="spellStart"/>
      <w:r w:rsidR="00FF47BB">
        <w:rPr>
          <w:sz w:val="24"/>
          <w:szCs w:val="24"/>
        </w:rPr>
        <w:t>Biomathematical</w:t>
      </w:r>
      <w:proofErr w:type="spellEnd"/>
      <w:r w:rsidR="00FF47BB">
        <w:rPr>
          <w:sz w:val="24"/>
          <w:szCs w:val="24"/>
        </w:rPr>
        <w:t xml:space="preserve">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proofErr w:type="spellStart"/>
      <w:r w:rsidR="00435937" w:rsidRPr="00435937">
        <w:rPr>
          <w:sz w:val="24"/>
          <w:szCs w:val="24"/>
          <w:highlight w:val="yellow"/>
        </w:rPr>
        <w:t>Schultheiss</w:t>
      </w:r>
      <w:proofErr w:type="spellEnd"/>
      <w:r w:rsidR="00435937" w:rsidRPr="00435937">
        <w:rPr>
          <w:sz w:val="24"/>
          <w:szCs w:val="24"/>
          <w:highlight w:val="yellow"/>
        </w:rPr>
        <w:t>,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w:t>
      </w:r>
      <w:proofErr w:type="spellStart"/>
      <w:r w:rsidR="00655618">
        <w:rPr>
          <w:sz w:val="24"/>
          <w:szCs w:val="24"/>
        </w:rPr>
        <w:t>xlsx</w:t>
      </w:r>
      <w:proofErr w:type="spellEnd"/>
      <w:r w:rsidR="00655618">
        <w:rPr>
          <w:sz w:val="24"/>
          <w:szCs w:val="24"/>
        </w:rPr>
        <w:t>)</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contained within a worksheet named “network” or “</w:t>
      </w:r>
      <w:proofErr w:type="spellStart"/>
      <w:r w:rsidR="00AD1F5D">
        <w:rPr>
          <w:sz w:val="24"/>
          <w:szCs w:val="24"/>
        </w:rPr>
        <w:t>network_optimized_weights</w:t>
      </w:r>
      <w:proofErr w:type="spellEnd"/>
      <w:r w:rsidR="00AD1F5D">
        <w:rPr>
          <w:sz w:val="24"/>
          <w:szCs w:val="24"/>
        </w:rPr>
        <w:t xml:space="preserve">” </w:t>
      </w:r>
      <w:r w:rsidRPr="009A5826">
        <w:rPr>
          <w:sz w:val="24"/>
          <w:szCs w:val="24"/>
        </w:rPr>
        <w:t>in</w:t>
      </w:r>
      <w:r>
        <w:rPr>
          <w:sz w:val="24"/>
          <w:szCs w:val="24"/>
        </w:rPr>
        <w:t xml:space="preserve"> </w:t>
      </w:r>
      <w:r w:rsidR="00AD1F5D">
        <w:rPr>
          <w:sz w:val="24"/>
          <w:szCs w:val="24"/>
        </w:rPr>
        <w:t>a Microsoft Excel workbook</w:t>
      </w:r>
      <w:r>
        <w:rPr>
          <w:sz w:val="24"/>
          <w:szCs w:val="24"/>
        </w:rPr>
        <w:t xml:space="preserve"> (.</w:t>
      </w:r>
      <w:proofErr w:type="spellStart"/>
      <w:r>
        <w:rPr>
          <w:sz w:val="24"/>
          <w:szCs w:val="24"/>
        </w:rPr>
        <w:t>xlsx</w:t>
      </w:r>
      <w:proofErr w:type="spellEnd"/>
      <w:r>
        <w:rPr>
          <w:sz w:val="24"/>
          <w:szCs w:val="24"/>
        </w:rPr>
        <w:t>).  It was designed to accept workbooks seamlessly from the</w:t>
      </w:r>
      <w:r w:rsidRPr="009A5826">
        <w:rPr>
          <w:sz w:val="24"/>
          <w:szCs w:val="24"/>
        </w:rPr>
        <w:t xml:space="preserve"> </w:t>
      </w:r>
      <w:r w:rsidR="00B64634">
        <w:rPr>
          <w:sz w:val="24"/>
          <w:szCs w:val="24"/>
        </w:rPr>
        <w:t xml:space="preserve">MATLAB gene regulatory </w:t>
      </w:r>
      <w:proofErr w:type="gramStart"/>
      <w:r w:rsidR="00B64634">
        <w:rPr>
          <w:sz w:val="24"/>
          <w:szCs w:val="24"/>
        </w:rPr>
        <w:t>network modeling</w:t>
      </w:r>
      <w:proofErr w:type="gramEnd"/>
      <w:r w:rsidR="00B64634">
        <w:rPr>
          <w:sz w:val="24"/>
          <w:szCs w:val="24"/>
        </w:rPr>
        <w:t xml:space="preserve">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workbook (.</w:t>
      </w:r>
      <w:proofErr w:type="spellStart"/>
      <w:r w:rsidR="00CA56E1">
        <w:rPr>
          <w:sz w:val="24"/>
          <w:szCs w:val="24"/>
        </w:rPr>
        <w:t>xlsx</w:t>
      </w:r>
      <w:proofErr w:type="spellEnd"/>
      <w:r w:rsidR="00CA56E1">
        <w:rPr>
          <w:sz w:val="24"/>
          <w:szCs w:val="24"/>
        </w:rPr>
        <w:t xml:space="preserve">)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xml:space="preserve">.  Conversion is accomplished by first parsing </w:t>
      </w:r>
      <w:proofErr w:type="gramStart"/>
      <w:r w:rsidR="00037584">
        <w:rPr>
          <w:sz w:val="24"/>
          <w:szCs w:val="24"/>
        </w:rPr>
        <w:t>the .</w:t>
      </w:r>
      <w:proofErr w:type="spellStart"/>
      <w:r w:rsidR="00037584">
        <w:rPr>
          <w:sz w:val="24"/>
          <w:szCs w:val="24"/>
        </w:rPr>
        <w:t>xlsx</w:t>
      </w:r>
      <w:proofErr w:type="spellEnd"/>
      <w:proofErr w:type="gramEnd"/>
      <w:r w:rsidR="00037584">
        <w:rPr>
          <w:sz w:val="24"/>
          <w:szCs w:val="24"/>
        </w:rPr>
        <w:t xml:space="preserve"> file using the node-</w:t>
      </w:r>
      <w:proofErr w:type="spellStart"/>
      <w:r w:rsidR="00037584">
        <w:rPr>
          <w:sz w:val="24"/>
          <w:szCs w:val="24"/>
        </w:rPr>
        <w:t>xlsx</w:t>
      </w:r>
      <w:proofErr w:type="spellEnd"/>
      <w:r w:rsidR="00037584">
        <w:rPr>
          <w:sz w:val="24"/>
          <w:szCs w:val="24"/>
        </w:rPr>
        <w:t xml:space="preserve"> library (</w:t>
      </w:r>
      <w:r w:rsidR="00037584" w:rsidRPr="00FD0C3E">
        <w:rPr>
          <w:i/>
          <w:sz w:val="24"/>
          <w:szCs w:val="24"/>
          <w:highlight w:val="yellow"/>
        </w:rPr>
        <w:t>https://github.com/mgcrea/node-xlsx</w:t>
      </w:r>
      <w:r w:rsidR="00037584">
        <w:rPr>
          <w:sz w:val="24"/>
          <w:szCs w:val="24"/>
        </w:rPr>
        <w:t>)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proofErr w:type="spellStart"/>
      <w:r w:rsidR="005D70C3" w:rsidRPr="005D70C3">
        <w:rPr>
          <w:i/>
          <w:sz w:val="24"/>
          <w:szCs w:val="24"/>
        </w:rPr>
        <w:t>iframe</w:t>
      </w:r>
      <w:proofErr w:type="spellEnd"/>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1">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xml:space="preserve">). </w:t>
      </w:r>
      <w:proofErr w:type="gramStart"/>
      <w:r>
        <w:rPr>
          <w:sz w:val="24"/>
          <w:szCs w:val="24"/>
        </w:rPr>
        <w:t>Graph visualization is facilitated by</w:t>
      </w:r>
      <w:r w:rsidR="002A10C5">
        <w:rPr>
          <w:sz w:val="24"/>
          <w:szCs w:val="24"/>
        </w:rPr>
        <w:t xml:space="preserve"> the Data-Driven Documents </w:t>
      </w:r>
      <w:r>
        <w:rPr>
          <w:sz w:val="24"/>
          <w:szCs w:val="24"/>
        </w:rPr>
        <w:t>JavaScript library</w:t>
      </w:r>
      <w:proofErr w:type="gramEnd"/>
      <w:r>
        <w:rPr>
          <w:sz w:val="24"/>
          <w:szCs w:val="24"/>
        </w:rPr>
        <w:t xml:space="preserve"> </w:t>
      </w:r>
      <w:r w:rsidR="002A10C5">
        <w:rPr>
          <w:sz w:val="24"/>
          <w:szCs w:val="24"/>
        </w:rPr>
        <w:t xml:space="preserve">(D3.js; </w:t>
      </w:r>
      <w:proofErr w:type="spellStart"/>
      <w:r w:rsidRPr="00E460C0">
        <w:rPr>
          <w:rFonts w:eastAsia="Times New Roman" w:cs="Times New Roman"/>
          <w:sz w:val="24"/>
          <w:szCs w:val="24"/>
          <w:highlight w:val="yellow"/>
        </w:rPr>
        <w:t>Bostock</w:t>
      </w:r>
      <w:proofErr w:type="spellEnd"/>
      <w:r w:rsidRPr="00E460C0">
        <w:rPr>
          <w:rFonts w:eastAsia="Times New Roman" w:cs="Times New Roman"/>
          <w:sz w:val="24"/>
          <w:szCs w:val="24"/>
          <w:highlight w:val="yellow"/>
        </w:rPr>
        <w:t xml:space="preserve">, </w:t>
      </w:r>
      <w:proofErr w:type="spellStart"/>
      <w:r w:rsidRPr="00E460C0">
        <w:rPr>
          <w:rFonts w:eastAsia="Times New Roman" w:cs="Times New Roman"/>
          <w:sz w:val="24"/>
          <w:szCs w:val="24"/>
          <w:highlight w:val="yellow"/>
        </w:rPr>
        <w:t>Ogievetsky</w:t>
      </w:r>
      <w:proofErr w:type="spellEnd"/>
      <w:r w:rsidRPr="00E460C0">
        <w:rPr>
          <w:rFonts w:eastAsia="Times New Roman" w:cs="Times New Roman"/>
          <w:sz w:val="24"/>
          <w:szCs w:val="24"/>
          <w:highlight w:val="yellow"/>
        </w:rPr>
        <w:t xml:space="preserve">, and </w:t>
      </w:r>
      <w:proofErr w:type="spellStart"/>
      <w:r w:rsidRPr="00E460C0">
        <w:rPr>
          <w:rFonts w:eastAsia="Times New Roman" w:cs="Times New Roman"/>
          <w:sz w:val="24"/>
          <w:szCs w:val="24"/>
          <w:highlight w:val="yellow"/>
        </w:rPr>
        <w:t>Heer</w:t>
      </w:r>
      <w:proofErr w:type="spellEnd"/>
      <w:r w:rsidRPr="00E460C0">
        <w:rPr>
          <w:rFonts w:eastAsia="Times New Roman" w:cs="Times New Roman"/>
          <w:sz w:val="24"/>
          <w:szCs w:val="24"/>
          <w:highlight w:val="yellow"/>
        </w:rPr>
        <w:t>, 2011</w:t>
      </w:r>
      <w:r>
        <w:rPr>
          <w:sz w:val="24"/>
          <w:szCs w:val="24"/>
        </w:rPr>
        <w:t>).</w:t>
      </w:r>
      <w:r w:rsidR="00E127F8">
        <w:rPr>
          <w:sz w:val="24"/>
          <w:szCs w:val="24"/>
        </w:rPr>
        <w:t xml:space="preserve"> </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w:t>
      </w:r>
      <w:proofErr w:type="gramStart"/>
      <w:r w:rsidR="00257237">
        <w:rPr>
          <w:sz w:val="24"/>
          <w:szCs w:val="24"/>
        </w:rPr>
        <w:t xml:space="preserve">routines </w:t>
      </w:r>
      <w:r w:rsidR="001F3578">
        <w:rPr>
          <w:sz w:val="24"/>
          <w:szCs w:val="24"/>
        </w:rPr>
        <w:t>which</w:t>
      </w:r>
      <w:proofErr w:type="gramEnd"/>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proofErr w:type="spellStart"/>
      <w:r w:rsidRPr="00A4086B">
        <w:rPr>
          <w:sz w:val="24"/>
          <w:szCs w:val="24"/>
        </w:rPr>
        <w:t>GRNsight’s</w:t>
      </w:r>
      <w:proofErr w:type="spellEnd"/>
      <w:r w:rsidRPr="00A4086B">
        <w:rPr>
          <w:sz w:val="24"/>
          <w:szCs w:val="24"/>
        </w:rPr>
        <w:t xml:space="preserve"> diagrams are based on D3.js’s force graph layout algorithm</w:t>
      </w:r>
      <w:r w:rsidR="001E4822">
        <w:rPr>
          <w:sz w:val="24"/>
          <w:szCs w:val="24"/>
        </w:rPr>
        <w:t xml:space="preserve"> (</w:t>
      </w:r>
      <w:proofErr w:type="spellStart"/>
      <w:r w:rsidR="001E4822" w:rsidRPr="00E460C0">
        <w:rPr>
          <w:rFonts w:eastAsia="Times New Roman" w:cs="Times New Roman"/>
          <w:sz w:val="24"/>
          <w:szCs w:val="24"/>
          <w:highlight w:val="yellow"/>
        </w:rPr>
        <w:t>Bostock</w:t>
      </w:r>
      <w:proofErr w:type="spellEnd"/>
      <w:r w:rsidR="001E4822" w:rsidRPr="00E460C0">
        <w:rPr>
          <w:rFonts w:eastAsia="Times New Roman" w:cs="Times New Roman"/>
          <w:sz w:val="24"/>
          <w:szCs w:val="24"/>
          <w:highlight w:val="yellow"/>
        </w:rPr>
        <w:t xml:space="preserve">, </w:t>
      </w:r>
      <w:proofErr w:type="spellStart"/>
      <w:r w:rsidR="001E4822" w:rsidRPr="00E460C0">
        <w:rPr>
          <w:rFonts w:eastAsia="Times New Roman" w:cs="Times New Roman"/>
          <w:sz w:val="24"/>
          <w:szCs w:val="24"/>
          <w:highlight w:val="yellow"/>
        </w:rPr>
        <w:t>Ogievetsky</w:t>
      </w:r>
      <w:proofErr w:type="spellEnd"/>
      <w:r w:rsidR="001E4822" w:rsidRPr="00E460C0">
        <w:rPr>
          <w:rFonts w:eastAsia="Times New Roman" w:cs="Times New Roman"/>
          <w:sz w:val="24"/>
          <w:szCs w:val="24"/>
          <w:highlight w:val="yellow"/>
        </w:rPr>
        <w:t xml:space="preserve">, and </w:t>
      </w:r>
      <w:proofErr w:type="spellStart"/>
      <w:r w:rsidR="001E4822" w:rsidRPr="00E460C0">
        <w:rPr>
          <w:rFonts w:eastAsia="Times New Roman" w:cs="Times New Roman"/>
          <w:sz w:val="24"/>
          <w:szCs w:val="24"/>
          <w:highlight w:val="yellow"/>
        </w:rPr>
        <w:t>Heer</w:t>
      </w:r>
      <w:proofErr w:type="spellEnd"/>
      <w:r w:rsidR="001E4822" w:rsidRPr="00E460C0">
        <w:rPr>
          <w:rFonts w:eastAsia="Times New Roman" w:cs="Times New Roman"/>
          <w:sz w:val="24"/>
          <w:szCs w:val="24"/>
          <w:highlight w:val="yellow"/>
        </w:rPr>
        <w:t>,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w:t>
      </w:r>
      <w:proofErr w:type="gramStart"/>
      <w:r>
        <w:rPr>
          <w:sz w:val="24"/>
          <w:szCs w:val="24"/>
        </w:rPr>
        <w:t>straight line</w:t>
      </w:r>
      <w:proofErr w:type="gramEnd"/>
      <w:r>
        <w:rPr>
          <w:sz w:val="24"/>
          <w:szCs w:val="24"/>
        </w:rPr>
        <w:t xml:space="preserv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 xml:space="preserve">As is </w:t>
      </w:r>
      <w:r w:rsidR="00EB6D8F">
        <w:rPr>
          <w:sz w:val="24"/>
          <w:szCs w:val="24"/>
        </w:rPr>
        <w:t>common practice</w:t>
      </w:r>
      <w:r w:rsidR="009D0CDF">
        <w:rPr>
          <w:sz w:val="24"/>
          <w:szCs w:val="24"/>
        </w:rPr>
        <w:t xml:space="preserve"> in biological pathway diagrams</w:t>
      </w:r>
      <w:r w:rsidR="001A7A8B">
        <w:rPr>
          <w:sz w:val="24"/>
          <w:szCs w:val="24"/>
        </w:rPr>
        <w:t xml:space="preserve"> (</w:t>
      </w:r>
      <w:proofErr w:type="spellStart"/>
      <w:r w:rsidR="001A7A8B" w:rsidRPr="001A7A8B">
        <w:rPr>
          <w:sz w:val="24"/>
          <w:szCs w:val="24"/>
          <w:highlight w:val="yellow"/>
        </w:rPr>
        <w:t>Gostner</w:t>
      </w:r>
      <w:proofErr w:type="spellEnd"/>
      <w:r w:rsidR="001A7A8B" w:rsidRPr="001A7A8B">
        <w:rPr>
          <w:sz w:val="24"/>
          <w:szCs w:val="24"/>
          <w:highlight w:val="yellow"/>
        </w:rPr>
        <w:t xml:space="preserve"> et al., 2014</w:t>
      </w:r>
      <w:r w:rsidR="001A7A8B">
        <w:rPr>
          <w:sz w:val="24"/>
          <w:szCs w:val="24"/>
        </w:rPr>
        <w:t>)</w:t>
      </w:r>
      <w:r w:rsidR="009D0CDF">
        <w:rPr>
          <w:sz w:val="24"/>
          <w:szCs w:val="24"/>
        </w:rPr>
        <w:t xml:space="preserve">, </w:t>
      </w:r>
      <w:proofErr w:type="gramStart"/>
      <w:r w:rsidR="009D0CDF">
        <w:rPr>
          <w:sz w:val="24"/>
          <w:szCs w:val="24"/>
        </w:rPr>
        <w:t>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proofErr w:type="gramEnd"/>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 xml:space="preserve">When a user </w:t>
      </w:r>
      <w:proofErr w:type="spellStart"/>
      <w:r w:rsidR="0078020C" w:rsidRPr="00A4086B">
        <w:rPr>
          <w:sz w:val="24"/>
          <w:szCs w:val="24"/>
        </w:rPr>
        <w:t>mouses</w:t>
      </w:r>
      <w:proofErr w:type="spellEnd"/>
      <w:r w:rsidR="0078020C" w:rsidRPr="00A4086B">
        <w:rPr>
          <w:sz w:val="24"/>
          <w:szCs w:val="24"/>
        </w:rPr>
        <w:t xml:space="preserve">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F2081F" w:rsidRPr="00974C99">
        <w:rPr>
          <w:sz w:val="24"/>
          <w:szCs w:val="24"/>
          <w:highlight w:val="yellow"/>
        </w:rPr>
        <w:t xml:space="preserve">Nielsen 1993; </w:t>
      </w:r>
      <w:proofErr w:type="spellStart"/>
      <w:r w:rsidR="006801CB" w:rsidRPr="00974C99">
        <w:rPr>
          <w:sz w:val="24"/>
          <w:szCs w:val="24"/>
          <w:highlight w:val="yellow"/>
        </w:rPr>
        <w:t>Shneiderman</w:t>
      </w:r>
      <w:proofErr w:type="spellEnd"/>
      <w:r w:rsidR="0078160A" w:rsidRPr="00974C99">
        <w:rPr>
          <w:sz w:val="24"/>
          <w:szCs w:val="24"/>
          <w:highlight w:val="yellow"/>
        </w:rPr>
        <w:t xml:space="preserve"> et al.,</w:t>
      </w:r>
      <w:r w:rsidR="006801CB" w:rsidRPr="00974C99">
        <w:rPr>
          <w:sz w:val="24"/>
          <w:szCs w:val="24"/>
          <w:highlight w:val="yellow"/>
        </w:rPr>
        <w:t xml:space="preserve"> </w:t>
      </w:r>
      <w:r w:rsidR="007A59E3" w:rsidRPr="00974C99">
        <w:rPr>
          <w:sz w:val="24"/>
          <w:szCs w:val="24"/>
          <w:highlight w:val="yellow"/>
        </w:rPr>
        <w:t>2016</w:t>
      </w:r>
      <w:r w:rsidR="006801CB" w:rsidRPr="00974C99">
        <w:rPr>
          <w:sz w:val="24"/>
          <w:szCs w:val="24"/>
          <w:highlight w:val="yellow"/>
        </w:rPr>
        <w:t>; Norman 2013</w:t>
      </w:r>
      <w:r w:rsidR="00357C77">
        <w:rPr>
          <w:sz w:val="24"/>
          <w:szCs w:val="24"/>
        </w:rPr>
        <w:t xml:space="preserve">) in alignment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6F815556"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w:t>
      </w:r>
      <w:proofErr w:type="spellStart"/>
      <w:r w:rsidRPr="00A4086B">
        <w:rPr>
          <w:sz w:val="24"/>
          <w:szCs w:val="24"/>
        </w:rPr>
        <w:t>GitHub</w:t>
      </w:r>
      <w:proofErr w:type="spellEnd"/>
      <w:r w:rsidRPr="00A4086B">
        <w:rPr>
          <w:sz w:val="24"/>
          <w:szCs w:val="24"/>
        </w:rPr>
        <w:t xml:space="preserve">. </w:t>
      </w:r>
      <w:r w:rsidR="00C004E1">
        <w:rPr>
          <w:sz w:val="24"/>
          <w:szCs w:val="24"/>
        </w:rPr>
        <w:t>We have</w:t>
      </w:r>
      <w:r w:rsidR="003314BA" w:rsidRPr="00A4086B">
        <w:rPr>
          <w:sz w:val="24"/>
          <w:szCs w:val="24"/>
        </w:rPr>
        <w:t xml:space="preserve"> implemented an exhaustive </w:t>
      </w:r>
      <w:proofErr w:type="gramStart"/>
      <w:r w:rsidR="003314BA" w:rsidRPr="00A4086B">
        <w:rPr>
          <w:sz w:val="24"/>
          <w:szCs w:val="24"/>
        </w:rPr>
        <w:t>unit testing</w:t>
      </w:r>
      <w:proofErr w:type="gramEnd"/>
      <w:r w:rsidR="003314BA" w:rsidRPr="00A4086B">
        <w:rPr>
          <w:sz w:val="24"/>
          <w:szCs w:val="24"/>
        </w:rPr>
        <w:t xml:space="preserve">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3E659D">
        <w:rPr>
          <w:sz w:val="24"/>
          <w:szCs w:val="24"/>
          <w:highlight w:val="yellow"/>
        </w:rPr>
        <w:t>Martin 2008</w:t>
      </w:r>
      <w:r w:rsidR="00D72403">
        <w:rPr>
          <w:sz w:val="24"/>
          <w:szCs w:val="24"/>
        </w:rPr>
        <w:t>)</w:t>
      </w:r>
      <w:r w:rsidR="003314BA" w:rsidRPr="00A4086B">
        <w:rPr>
          <w:sz w:val="24"/>
          <w:szCs w:val="24"/>
        </w:rPr>
        <w:t xml:space="preserve">. This framework consists of over </w:t>
      </w:r>
      <w:del w:id="9" w:author="John David N. Dionisio" w:date="2016-05-16T22:51:00Z">
        <w:r w:rsidR="00A057AA" w:rsidDel="00BE0AF2">
          <w:rPr>
            <w:sz w:val="24"/>
            <w:szCs w:val="24"/>
          </w:rPr>
          <w:delText>160</w:delText>
        </w:r>
        <w:r w:rsidR="003314BA" w:rsidRPr="00A4086B" w:rsidDel="00BE0AF2">
          <w:rPr>
            <w:sz w:val="24"/>
            <w:szCs w:val="24"/>
          </w:rPr>
          <w:delText xml:space="preserve"> </w:delText>
        </w:r>
      </w:del>
      <w:ins w:id="10" w:author="John David N. Dionisio" w:date="2016-05-16T22:51:00Z">
        <w:r w:rsidR="00BE0AF2">
          <w:rPr>
            <w:sz w:val="24"/>
            <w:szCs w:val="24"/>
          </w:rPr>
          <w:t>130</w:t>
        </w:r>
        <w:r w:rsidR="00BE0AF2" w:rsidRPr="00A4086B">
          <w:rPr>
            <w:sz w:val="24"/>
            <w:szCs w:val="24"/>
          </w:rPr>
          <w:t xml:space="preserve"> </w:t>
        </w:r>
      </w:ins>
      <w:r w:rsidR="003314BA" w:rsidRPr="00A4086B">
        <w:rPr>
          <w:sz w:val="24"/>
          <w:szCs w:val="24"/>
        </w:rPr>
        <w:t xml:space="preserve">automated unit tests that examine </w:t>
      </w:r>
      <w:r w:rsidR="00B76857">
        <w:rPr>
          <w:sz w:val="24"/>
          <w:szCs w:val="24"/>
        </w:rPr>
        <w:t xml:space="preserve">over </w:t>
      </w:r>
      <w:r w:rsidR="00A057AA">
        <w:rPr>
          <w:sz w:val="24"/>
          <w:szCs w:val="24"/>
        </w:rPr>
        <w:t xml:space="preserve">520 </w:t>
      </w:r>
      <w:r w:rsidR="003314BA" w:rsidRPr="00A4086B">
        <w:rPr>
          <w:sz w:val="24"/>
          <w:szCs w:val="24"/>
        </w:rPr>
        <w:t>test files to ensure that the program is running as expected</w:t>
      </w:r>
      <w:del w:id="11" w:author="John David N. Dionisio" w:date="2016-05-16T22:52:00Z">
        <w:r w:rsidR="00A057AA" w:rsidDel="00BE0AF2">
          <w:rPr>
            <w:sz w:val="24"/>
            <w:szCs w:val="24"/>
          </w:rPr>
          <w:delText xml:space="preserve"> </w:delText>
        </w:r>
        <w:r w:rsidR="00A057AA" w:rsidRPr="00D72403" w:rsidDel="00BE0AF2">
          <w:rPr>
            <w:sz w:val="24"/>
            <w:szCs w:val="24"/>
            <w:highlight w:val="cyan"/>
          </w:rPr>
          <w:delText>[note: this is from the beta branch; master has 134 unit tests—@dondi]</w:delText>
        </w:r>
      </w:del>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181EBAEF" w:rsidR="00E0632F" w:rsidRDefault="00E0632F" w:rsidP="00F26300">
            <w:pPr>
              <w:spacing w:before="240" w:after="240" w:line="480" w:lineRule="auto"/>
              <w:rPr>
                <w:sz w:val="24"/>
                <w:szCs w:val="24"/>
              </w:rPr>
            </w:pPr>
            <w:del w:id="12" w:author="John David N. Dionisio" w:date="2016-05-16T23:08:00Z">
              <w:r w:rsidDel="00F26300">
                <w:rPr>
                  <w:sz w:val="24"/>
                  <w:szCs w:val="24"/>
                </w:rPr>
                <w:delText>117</w:delText>
              </w:r>
            </w:del>
            <w:ins w:id="13" w:author="John David N. Dionisio" w:date="2016-05-16T23:08:00Z">
              <w:r w:rsidR="00F26300">
                <w:rPr>
                  <w:sz w:val="24"/>
                  <w:szCs w:val="24"/>
                </w:rPr>
                <w:t>112</w:t>
              </w:r>
            </w:ins>
            <w:r>
              <w:rPr>
                <w:sz w:val="24"/>
                <w:szCs w:val="24"/>
              </w:rPr>
              <w:t>/162 (</w:t>
            </w:r>
            <w:del w:id="14" w:author="John David N. Dionisio" w:date="2016-05-16T23:08:00Z">
              <w:r w:rsidDel="00F26300">
                <w:rPr>
                  <w:sz w:val="24"/>
                  <w:szCs w:val="24"/>
                </w:rPr>
                <w:delText>72.2</w:delText>
              </w:r>
            </w:del>
            <w:ins w:id="15" w:author="John David N. Dionisio" w:date="2016-05-16T23:08:00Z">
              <w:r w:rsidR="00F26300">
                <w:rPr>
                  <w:sz w:val="24"/>
                  <w:szCs w:val="24"/>
                </w:rPr>
                <w:t>70.89</w:t>
              </w:r>
            </w:ins>
            <w:r>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D190D16" w:rsidR="00E0632F" w:rsidRDefault="00E0632F" w:rsidP="00F26300">
            <w:pPr>
              <w:spacing w:before="240" w:after="240" w:line="480" w:lineRule="auto"/>
              <w:rPr>
                <w:sz w:val="24"/>
                <w:szCs w:val="24"/>
              </w:rPr>
            </w:pPr>
            <w:del w:id="16" w:author="John David N. Dionisio" w:date="2016-05-16T23:09:00Z">
              <w:r w:rsidDel="00F26300">
                <w:rPr>
                  <w:sz w:val="24"/>
                  <w:szCs w:val="24"/>
                </w:rPr>
                <w:delText>60</w:delText>
              </w:r>
            </w:del>
            <w:ins w:id="17" w:author="John David N. Dionisio" w:date="2016-05-16T23:09:00Z">
              <w:r w:rsidR="00F26300">
                <w:rPr>
                  <w:sz w:val="24"/>
                  <w:szCs w:val="24"/>
                </w:rPr>
                <w:t>59</w:t>
              </w:r>
            </w:ins>
            <w:r>
              <w:rPr>
                <w:sz w:val="24"/>
                <w:szCs w:val="24"/>
              </w:rPr>
              <w:t>/68 (8</w:t>
            </w:r>
            <w:del w:id="18" w:author="John David N. Dionisio" w:date="2016-05-16T23:09:00Z">
              <w:r w:rsidDel="00F26300">
                <w:rPr>
                  <w:sz w:val="24"/>
                  <w:szCs w:val="24"/>
                </w:rPr>
                <w:delText>8.2</w:delText>
              </w:r>
            </w:del>
            <w:ins w:id="19" w:author="John David N. Dionisio" w:date="2016-05-16T23:09:00Z">
              <w:r w:rsidR="00F26300">
                <w:rPr>
                  <w:sz w:val="24"/>
                  <w:szCs w:val="24"/>
                </w:rPr>
                <w:t>6.76</w:t>
              </w:r>
            </w:ins>
            <w:r>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18797250" w:rsidR="00E0632F" w:rsidRDefault="00E0632F" w:rsidP="00F26300">
            <w:pPr>
              <w:spacing w:before="240" w:after="240" w:line="480" w:lineRule="auto"/>
              <w:rPr>
                <w:sz w:val="24"/>
                <w:szCs w:val="24"/>
              </w:rPr>
            </w:pPr>
            <w:del w:id="20" w:author="John David N. Dionisio" w:date="2016-05-16T23:09:00Z">
              <w:r w:rsidDel="00F26300">
                <w:rPr>
                  <w:sz w:val="24"/>
                  <w:szCs w:val="24"/>
                </w:rPr>
                <w:delText>117</w:delText>
              </w:r>
            </w:del>
            <w:ins w:id="21" w:author="John David N. Dionisio" w:date="2016-05-16T23:09:00Z">
              <w:r w:rsidR="00F26300">
                <w:rPr>
                  <w:sz w:val="24"/>
                  <w:szCs w:val="24"/>
                </w:rPr>
                <w:t>11</w:t>
              </w:r>
              <w:r w:rsidR="00F26300">
                <w:rPr>
                  <w:sz w:val="24"/>
                  <w:szCs w:val="24"/>
                </w:rPr>
                <w:t>2</w:t>
              </w:r>
            </w:ins>
            <w:r>
              <w:rPr>
                <w:sz w:val="24"/>
                <w:szCs w:val="24"/>
              </w:rPr>
              <w:t>/</w:t>
            </w:r>
            <w:del w:id="22" w:author="John David N. Dionisio" w:date="2016-05-16T23:09:00Z">
              <w:r w:rsidDel="00F26300">
                <w:rPr>
                  <w:sz w:val="24"/>
                  <w:szCs w:val="24"/>
                </w:rPr>
                <w:delText xml:space="preserve">161 </w:delText>
              </w:r>
            </w:del>
            <w:ins w:id="23" w:author="John David N. Dionisio" w:date="2016-05-16T23:09:00Z">
              <w:r w:rsidR="00F26300">
                <w:rPr>
                  <w:sz w:val="24"/>
                  <w:szCs w:val="24"/>
                </w:rPr>
                <w:t>1</w:t>
              </w:r>
              <w:r w:rsidR="00F26300">
                <w:rPr>
                  <w:sz w:val="24"/>
                  <w:szCs w:val="24"/>
                </w:rPr>
                <w:t>57</w:t>
              </w:r>
              <w:r w:rsidR="00F26300">
                <w:rPr>
                  <w:sz w:val="24"/>
                  <w:szCs w:val="24"/>
                </w:rPr>
                <w:t xml:space="preserve"> </w:t>
              </w:r>
            </w:ins>
            <w:r>
              <w:rPr>
                <w:sz w:val="24"/>
                <w:szCs w:val="24"/>
              </w:rPr>
              <w:t>(</w:t>
            </w:r>
            <w:del w:id="24" w:author="John David N. Dionisio" w:date="2016-05-16T23:09:00Z">
              <w:r w:rsidDel="00F26300">
                <w:rPr>
                  <w:sz w:val="24"/>
                  <w:szCs w:val="24"/>
                </w:rPr>
                <w:delText>72</w:delText>
              </w:r>
            </w:del>
            <w:ins w:id="25" w:author="John David N. Dionisio" w:date="2016-05-16T23:09:00Z">
              <w:r w:rsidR="00F26300">
                <w:rPr>
                  <w:sz w:val="24"/>
                  <w:szCs w:val="24"/>
                </w:rPr>
                <w:t>7</w:t>
              </w:r>
              <w:r w:rsidR="00F26300">
                <w:rPr>
                  <w:sz w:val="24"/>
                  <w:szCs w:val="24"/>
                </w:rPr>
                <w:t>1</w:t>
              </w:r>
            </w:ins>
            <w:r>
              <w:rPr>
                <w:sz w:val="24"/>
                <w:szCs w:val="24"/>
              </w:rPr>
              <w:t>.</w:t>
            </w:r>
            <w:del w:id="26" w:author="John David N. Dionisio" w:date="2016-05-16T23:09:00Z">
              <w:r w:rsidDel="00F26300">
                <w:rPr>
                  <w:sz w:val="24"/>
                  <w:szCs w:val="24"/>
                </w:rPr>
                <w:delText>7</w:delText>
              </w:r>
            </w:del>
            <w:ins w:id="27" w:author="John David N. Dionisio" w:date="2016-05-16T23:09:00Z">
              <w:r w:rsidR="00F26300">
                <w:rPr>
                  <w:sz w:val="24"/>
                  <w:szCs w:val="24"/>
                </w:rPr>
                <w:t>34</w:t>
              </w:r>
            </w:ins>
            <w:r>
              <w:rPr>
                <w:sz w:val="24"/>
                <w:szCs w:val="24"/>
              </w:rPr>
              <w:t>%)</w:t>
            </w:r>
          </w:p>
        </w:tc>
      </w:tr>
    </w:tbl>
    <w:p w14:paraId="4F99089B" w14:textId="376882C7"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del w:id="28" w:author="John David N. Dionisio" w:date="2016-05-16T23:09:00Z">
        <w:r w:rsidR="00980F04" w:rsidDel="00F26300">
          <w:rPr>
            <w:sz w:val="24"/>
            <w:szCs w:val="24"/>
          </w:rPr>
          <w:delText xml:space="preserve"> </w:delText>
        </w:r>
        <w:r w:rsidR="00980F04" w:rsidRPr="00053042" w:rsidDel="00F26300">
          <w:rPr>
            <w:sz w:val="24"/>
            <w:szCs w:val="24"/>
            <w:highlight w:val="cyan"/>
          </w:rPr>
          <w:delText>[also beta; master is slightly lower (70/86/62/71)—@dondi]</w:delText>
        </w:r>
      </w:del>
      <w:bookmarkStart w:id="29" w:name="_GoBack"/>
      <w:bookmarkEnd w:id="29"/>
    </w:p>
    <w:p w14:paraId="2517DF45" w14:textId="6205E025"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 xml:space="preserve">Chrome version 43.0.2357.65 or higher and Mozilla Firefox version 38.0.1 or higher on the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w:t>
      </w:r>
      <w:proofErr w:type="spellStart"/>
      <w:r w:rsidRPr="007052B5">
        <w:rPr>
          <w:sz w:val="24"/>
          <w:szCs w:val="24"/>
        </w:rPr>
        <w:t>Unported</w:t>
      </w:r>
      <w:proofErr w:type="spellEnd"/>
      <w:r w:rsidRPr="007052B5">
        <w:rPr>
          <w:sz w:val="24"/>
          <w:szCs w:val="24"/>
        </w:rPr>
        <w:t xml:space="preserve"> License.  GRNsight code is </w:t>
      </w:r>
      <w:r w:rsidRPr="00C754BD">
        <w:rPr>
          <w:sz w:val="24"/>
          <w:szCs w:val="24"/>
        </w:rPr>
        <w:t xml:space="preserve">available under the open source BSD license from our </w:t>
      </w:r>
      <w:proofErr w:type="spellStart"/>
      <w:r w:rsidRPr="00C754BD">
        <w:rPr>
          <w:sz w:val="24"/>
          <w:szCs w:val="24"/>
        </w:rPr>
        <w:t>GitHub</w:t>
      </w:r>
      <w:proofErr w:type="spellEnd"/>
      <w:r w:rsidRPr="00C754BD">
        <w:rPr>
          <w:sz w:val="24"/>
          <w:szCs w:val="24"/>
        </w:rPr>
        <w:t xml:space="preserve">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proofErr w:type="gramStart"/>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roofErr w:type="gramEnd"/>
      <w:r w:rsidR="00C754BD" w:rsidRPr="00C754BD">
        <w:rPr>
          <w:rFonts w:eastAsia="Times New Roman" w:cs="Times New Roman"/>
          <w:sz w:val="24"/>
          <w:szCs w:val="24"/>
        </w:rPr>
        <w:t>.</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w:t>
      </w:r>
      <w:proofErr w:type="spellStart"/>
      <w:r w:rsidR="00D03803">
        <w:rPr>
          <w:sz w:val="24"/>
          <w:szCs w:val="24"/>
        </w:rPr>
        <w:t>xlsx</w:t>
      </w:r>
      <w:proofErr w:type="spellEnd"/>
      <w:r w:rsidR="00D03803">
        <w:rPr>
          <w:sz w:val="24"/>
          <w:szCs w:val="24"/>
        </w:rPr>
        <w:t>)</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 xml:space="preserve">utomatically </w:t>
      </w:r>
      <w:proofErr w:type="gramStart"/>
      <w:r w:rsidR="0045765A">
        <w:rPr>
          <w:sz w:val="24"/>
          <w:szCs w:val="24"/>
        </w:rPr>
        <w:t>lay</w:t>
      </w:r>
      <w:r w:rsidR="00B35BA6">
        <w:rPr>
          <w:sz w:val="24"/>
          <w:szCs w:val="24"/>
        </w:rPr>
        <w:t>s</w:t>
      </w:r>
      <w:proofErr w:type="gramEnd"/>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lastRenderedPageBreak/>
        <w:t>GRNsight Facilitates Interpretation of GRN Model Results</w:t>
      </w:r>
    </w:p>
    <w:p w14:paraId="57C180D5" w14:textId="26DE9200"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proofErr w:type="spellStart"/>
      <w:r w:rsidR="009C28A8" w:rsidRPr="00322102">
        <w:rPr>
          <w:sz w:val="24"/>
          <w:szCs w:val="24"/>
          <w:highlight w:val="yellow"/>
        </w:rPr>
        <w:t>Schade</w:t>
      </w:r>
      <w:proofErr w:type="spellEnd"/>
      <w:r w:rsidR="009C28A8" w:rsidRPr="00322102">
        <w:rPr>
          <w:sz w:val="24"/>
          <w:szCs w:val="24"/>
          <w:highlight w:val="yellow"/>
        </w:rPr>
        <w:t xml:space="preserve"> et al. 2004</w:t>
      </w:r>
      <w:r w:rsidR="009C28A8" w:rsidRPr="009C28A8">
        <w:rPr>
          <w:sz w:val="24"/>
          <w:szCs w:val="24"/>
        </w:rPr>
        <w:t xml:space="preserve"> data). These two files describe gene regulatory networks from budding yeast, </w:t>
      </w:r>
      <w:r w:rsidR="009C28A8" w:rsidRPr="009F7917">
        <w:rPr>
          <w:i/>
          <w:sz w:val="24"/>
          <w:szCs w:val="24"/>
        </w:rPr>
        <w:t xml:space="preserve">Saccharomyces </w:t>
      </w:r>
      <w:proofErr w:type="spellStart"/>
      <w:r w:rsidR="009C28A8" w:rsidRPr="009F7917">
        <w:rPr>
          <w:i/>
          <w:sz w:val="24"/>
          <w:szCs w:val="24"/>
        </w:rPr>
        <w:t>cerevisiae</w:t>
      </w:r>
      <w:proofErr w:type="spellEnd"/>
      <w:r w:rsidR="008B048B">
        <w:rPr>
          <w:sz w:val="24"/>
          <w:szCs w:val="24"/>
        </w:rPr>
        <w:t>,</w:t>
      </w:r>
      <w:r w:rsidR="009C28A8" w:rsidRPr="009C28A8">
        <w:rPr>
          <w:sz w:val="24"/>
          <w:szCs w:val="24"/>
        </w:rPr>
        <w:t xml:space="preserve"> correspond to supplementary data published </w:t>
      </w:r>
      <w:r>
        <w:rPr>
          <w:sz w:val="24"/>
          <w:szCs w:val="24"/>
        </w:rPr>
        <w:t xml:space="preserve">by </w:t>
      </w:r>
      <w:proofErr w:type="spellStart"/>
      <w:r w:rsidRPr="00322102">
        <w:rPr>
          <w:sz w:val="24"/>
          <w:szCs w:val="24"/>
          <w:highlight w:val="yellow"/>
        </w:rPr>
        <w:t>Dahlquist</w:t>
      </w:r>
      <w:proofErr w:type="spellEnd"/>
      <w:r w:rsidRPr="00322102">
        <w:rPr>
          <w:sz w:val="24"/>
          <w:szCs w:val="24"/>
          <w:highlight w:val="yellow"/>
        </w:rPr>
        <w:t xml:space="preserve"> et al. (2015)</w:t>
      </w:r>
      <w:r w:rsidR="009C28A8" w:rsidRPr="009C28A8">
        <w:rPr>
          <w:sz w:val="24"/>
          <w:szCs w:val="24"/>
        </w:rPr>
        <w:t>, and when displayed by GRNsight, represent interactive versions of Figures 1 and 8 of that paper</w:t>
      </w:r>
      <w:r w:rsidR="00B3576A">
        <w:rPr>
          <w:sz w:val="24"/>
          <w:szCs w:val="24"/>
        </w:rPr>
        <w:t>,</w:t>
      </w:r>
      <w:r w:rsidR="009C28A8" w:rsidRPr="009C28A8">
        <w:rPr>
          <w:sz w:val="24"/>
          <w:szCs w:val="24"/>
        </w:rPr>
        <w:t xml:space="preserve"> respectively.</w:t>
      </w:r>
    </w:p>
    <w:p w14:paraId="357858DA" w14:textId="3A454E05"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proofErr w:type="spellStart"/>
      <w:r w:rsidR="009C28A8" w:rsidRPr="00322102">
        <w:rPr>
          <w:sz w:val="24"/>
          <w:szCs w:val="24"/>
          <w:highlight w:val="yellow"/>
        </w:rPr>
        <w:t>Schade</w:t>
      </w:r>
      <w:proofErr w:type="spellEnd"/>
      <w:r w:rsidR="009C28A8" w:rsidRPr="00322102">
        <w:rPr>
          <w:sz w:val="24"/>
          <w:szCs w:val="24"/>
          <w:highlight w:val="yellow"/>
        </w:rPr>
        <w:t xml:space="preserv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w:t>
      </w:r>
      <w:r w:rsidR="00D81B40">
        <w:rPr>
          <w:sz w:val="24"/>
          <w:szCs w:val="24"/>
        </w:rPr>
        <w:t>ure 1 and Figure</w:t>
      </w:r>
      <w:r w:rsidR="009C28A8" w:rsidRPr="009C28A8">
        <w:rPr>
          <w:sz w:val="24"/>
          <w:szCs w:val="24"/>
        </w:rPr>
        <w:t xml:space="preserve"> 8 of </w:t>
      </w:r>
      <w:proofErr w:type="spellStart"/>
      <w:r w:rsidR="009C28A8" w:rsidRPr="00322102">
        <w:rPr>
          <w:sz w:val="24"/>
          <w:szCs w:val="24"/>
          <w:highlight w:val="yellow"/>
        </w:rPr>
        <w:t>Dahlquist</w:t>
      </w:r>
      <w:proofErr w:type="spellEnd"/>
      <w:r w:rsidR="009C28A8" w:rsidRPr="00322102">
        <w:rPr>
          <w:sz w:val="24"/>
          <w:szCs w:val="24"/>
          <w:highlight w:val="yellow"/>
        </w:rPr>
        <w:t xml:space="preserve">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w:t>
      </w:r>
      <w:proofErr w:type="gramStart"/>
      <w:r w:rsidR="00105BED" w:rsidRPr="00105BED">
        <w:rPr>
          <w:sz w:val="24"/>
          <w:szCs w:val="24"/>
        </w:rPr>
        <w:t>laid</w:t>
      </w:r>
      <w:proofErr w:type="gramEnd"/>
      <w:r w:rsidR="00105BED" w:rsidRPr="00105BED">
        <w:rPr>
          <w:sz w:val="24"/>
          <w:szCs w:val="24"/>
        </w:rPr>
        <w:t xml:space="preserve">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proofErr w:type="spellStart"/>
      <w:r w:rsidR="00105BED" w:rsidRPr="005B1612">
        <w:rPr>
          <w:sz w:val="24"/>
          <w:szCs w:val="24"/>
          <w:highlight w:val="yellow"/>
        </w:rPr>
        <w:t>Dahlquist</w:t>
      </w:r>
      <w:proofErr w:type="spellEnd"/>
      <w:r w:rsidR="00105BED" w:rsidRPr="005B1612">
        <w:rPr>
          <w:sz w:val="24"/>
          <w:szCs w:val="24"/>
          <w:highlight w:val="yellow"/>
        </w:rPr>
        <w:t xml:space="preserve">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proofErr w:type="spellStart"/>
      <w:r w:rsidR="00105BED" w:rsidRPr="00322102">
        <w:rPr>
          <w:sz w:val="24"/>
          <w:szCs w:val="24"/>
          <w:highlight w:val="yellow"/>
        </w:rPr>
        <w:t>Schade</w:t>
      </w:r>
      <w:proofErr w:type="spellEnd"/>
      <w:r w:rsidR="00105BED" w:rsidRPr="00322102">
        <w:rPr>
          <w:sz w:val="24"/>
          <w:szCs w:val="24"/>
          <w:highlight w:val="yellow"/>
        </w:rPr>
        <w:t xml:space="preserv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proofErr w:type="spellStart"/>
      <w:r w:rsidR="00105BED" w:rsidRPr="005B1612">
        <w:rPr>
          <w:sz w:val="24"/>
          <w:szCs w:val="24"/>
          <w:highlight w:val="yellow"/>
        </w:rPr>
        <w:t>Dahlquist</w:t>
      </w:r>
      <w:proofErr w:type="spellEnd"/>
      <w:r w:rsidR="00105BED" w:rsidRPr="005B1612">
        <w:rPr>
          <w:sz w:val="24"/>
          <w:szCs w:val="24"/>
          <w:highlight w:val="yellow"/>
        </w:rPr>
        <w:t xml:space="preserve">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proofErr w:type="spellStart"/>
      <w:r w:rsidR="000028B1" w:rsidRPr="00322102">
        <w:rPr>
          <w:sz w:val="24"/>
          <w:szCs w:val="24"/>
          <w:highlight w:val="yellow"/>
        </w:rPr>
        <w:t>Dahlquist</w:t>
      </w:r>
      <w:proofErr w:type="spellEnd"/>
      <w:r w:rsidR="000028B1" w:rsidRPr="00322102">
        <w:rPr>
          <w:sz w:val="24"/>
          <w:szCs w:val="24"/>
          <w:highlight w:val="yellow"/>
        </w:rPr>
        <w:t xml:space="preserve">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w:t>
      </w:r>
      <w:proofErr w:type="gramStart"/>
      <w:r w:rsidRPr="00655BF8">
        <w:rPr>
          <w:sz w:val="24"/>
          <w:szCs w:val="24"/>
        </w:rPr>
        <w:t>itself</w:t>
      </w:r>
      <w:proofErr w:type="gramEnd"/>
      <w:r w:rsidRPr="00655BF8">
        <w:rPr>
          <w:sz w:val="24"/>
          <w:szCs w:val="24"/>
        </w:rPr>
        <w:t xml:space="preserve">.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proofErr w:type="spellStart"/>
      <w:r w:rsidRPr="00655BF8">
        <w:rPr>
          <w:sz w:val="24"/>
          <w:szCs w:val="24"/>
        </w:rPr>
        <w:t>feedforward</w:t>
      </w:r>
      <w:proofErr w:type="spellEnd"/>
      <w:r w:rsidRPr="00655BF8">
        <w:rPr>
          <w:sz w:val="24"/>
          <w:szCs w:val="24"/>
        </w:rPr>
        <w:t xml:space="preserve"> motifs involving CIN5, ROX1, and YAP6 </w:t>
      </w:r>
      <w:r w:rsidR="000028B1">
        <w:rPr>
          <w:sz w:val="24"/>
          <w:szCs w:val="24"/>
        </w:rPr>
        <w:t>and SKN7, YAP1, and ROX1</w:t>
      </w:r>
      <w:r w:rsidR="00AC583B">
        <w:rPr>
          <w:sz w:val="24"/>
          <w:szCs w:val="24"/>
        </w:rPr>
        <w:t xml:space="preserve"> (</w:t>
      </w:r>
      <w:proofErr w:type="spellStart"/>
      <w:r w:rsidR="00AC583B" w:rsidRPr="00322102">
        <w:rPr>
          <w:sz w:val="24"/>
          <w:szCs w:val="24"/>
          <w:highlight w:val="yellow"/>
        </w:rPr>
        <w:t>Dahlquist</w:t>
      </w:r>
      <w:proofErr w:type="spellEnd"/>
      <w:r w:rsidR="00AC583B" w:rsidRPr="00322102">
        <w:rPr>
          <w:sz w:val="24"/>
          <w:szCs w:val="24"/>
          <w:highlight w:val="yellow"/>
        </w:rPr>
        <w:t xml:space="preserve"> et al., 2015</w:t>
      </w:r>
      <w:r w:rsidR="00AC583B">
        <w:rPr>
          <w:sz w:val="24"/>
          <w:szCs w:val="24"/>
        </w:rPr>
        <w:t>)</w:t>
      </w:r>
      <w:r w:rsidRPr="00655BF8">
        <w:rPr>
          <w:sz w:val="24"/>
          <w:szCs w:val="24"/>
        </w:rPr>
        <w:t>.</w:t>
      </w:r>
    </w:p>
    <w:p w14:paraId="1E5F3592" w14:textId="7F509515"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Pr>
          <w:sz w:val="24"/>
          <w:szCs w:val="24"/>
        </w:rPr>
        <w:t xml:space="preserve"> and linear degradation</w:t>
      </w:r>
      <w:r w:rsidR="000028B1">
        <w:rPr>
          <w:sz w:val="24"/>
          <w:szCs w:val="24"/>
        </w:rPr>
        <w:t xml:space="preserve"> (</w:t>
      </w:r>
      <w:proofErr w:type="spellStart"/>
      <w:r w:rsidR="000028B1" w:rsidRPr="00322102">
        <w:rPr>
          <w:sz w:val="24"/>
          <w:szCs w:val="24"/>
          <w:highlight w:val="yellow"/>
        </w:rPr>
        <w:t>Dahlquist</w:t>
      </w:r>
      <w:proofErr w:type="spellEnd"/>
      <w:r w:rsidR="000028B1" w:rsidRPr="00322102">
        <w:rPr>
          <w:sz w:val="24"/>
          <w:szCs w:val="24"/>
          <w:highlight w:val="yellow"/>
        </w:rPr>
        <w:t xml:space="preserve">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proofErr w:type="spellStart"/>
      <w:r w:rsidRPr="00322102">
        <w:rPr>
          <w:sz w:val="24"/>
          <w:szCs w:val="24"/>
          <w:highlight w:val="yellow"/>
        </w:rPr>
        <w:t>Schade</w:t>
      </w:r>
      <w:proofErr w:type="spellEnd"/>
      <w:r w:rsidRPr="00322102">
        <w:rPr>
          <w:sz w:val="24"/>
          <w:szCs w:val="24"/>
          <w:highlight w:val="yellow"/>
        </w:rPr>
        <w:t xml:space="preserve"> et al. (2004)</w:t>
      </w:r>
      <w:r w:rsidRPr="00655BF8">
        <w:rPr>
          <w:sz w:val="24"/>
          <w:szCs w:val="24"/>
        </w:rPr>
        <w:t xml:space="preserve"> using a penalized nonlinear least squares approach.</w:t>
      </w:r>
      <w:r w:rsidR="002B60E3">
        <w:rPr>
          <w:sz w:val="24"/>
          <w:szCs w:val="24"/>
        </w:rPr>
        <w:t xml:space="preserve">  </w:t>
      </w:r>
      <w:r w:rsidR="008F5E91">
        <w:rPr>
          <w:sz w:val="24"/>
          <w:szCs w:val="24"/>
        </w:rPr>
        <w:t>The visualization produced by</w:t>
      </w:r>
      <w:r w:rsidRPr="00655BF8">
        <w:rPr>
          <w:sz w:val="24"/>
          <w:szCs w:val="24"/>
        </w:rPr>
        <w:t xml:space="preserve">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w:t>
      </w:r>
      <w:r w:rsidR="008F5E91">
        <w:rPr>
          <w:sz w:val="24"/>
          <w:szCs w:val="24"/>
        </w:rPr>
        <w:t>,</w:t>
      </w:r>
      <w:r w:rsidR="00D15626">
        <w:rPr>
          <w:sz w:val="24"/>
          <w:szCs w:val="24"/>
        </w:rPr>
        <w:t xml:space="preserve">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proofErr w:type="spellStart"/>
      <w:r w:rsidR="00547DC2" w:rsidRPr="00322102">
        <w:rPr>
          <w:sz w:val="24"/>
          <w:szCs w:val="24"/>
          <w:highlight w:val="yellow"/>
        </w:rPr>
        <w:t>Dahlquist</w:t>
      </w:r>
      <w:proofErr w:type="spellEnd"/>
      <w:r w:rsidR="00547DC2" w:rsidRPr="00322102">
        <w:rPr>
          <w:sz w:val="24"/>
          <w:szCs w:val="24"/>
          <w:highlight w:val="yellow"/>
        </w:rPr>
        <w:t xml:space="preserve">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proofErr w:type="spellStart"/>
      <w:r w:rsidR="00B37244" w:rsidRPr="00322102">
        <w:rPr>
          <w:sz w:val="24"/>
          <w:szCs w:val="24"/>
          <w:highlight w:val="yellow"/>
        </w:rPr>
        <w:t>Dahlquist</w:t>
      </w:r>
      <w:proofErr w:type="spellEnd"/>
      <w:r w:rsidR="00B37244" w:rsidRPr="00322102">
        <w:rPr>
          <w:sz w:val="24"/>
          <w:szCs w:val="24"/>
          <w:highlight w:val="yellow"/>
        </w:rPr>
        <w:t xml:space="preserve"> et al., 2015</w:t>
      </w:r>
      <w:r w:rsidR="00B37244">
        <w:rPr>
          <w:sz w:val="24"/>
          <w:szCs w:val="24"/>
        </w:rPr>
        <w:t>)</w:t>
      </w:r>
      <w:r w:rsidRPr="00655BF8">
        <w:rPr>
          <w:sz w:val="24"/>
          <w:szCs w:val="24"/>
        </w:rPr>
        <w:t xml:space="preserve">. </w:t>
      </w:r>
      <w:proofErr w:type="gramStart"/>
      <w:r w:rsidRPr="00655BF8">
        <w:rPr>
          <w:sz w:val="24"/>
          <w:szCs w:val="24"/>
        </w:rPr>
        <w:t>The expression of several genes is controlled by a balance of activation and repression</w:t>
      </w:r>
      <w:proofErr w:type="gramEnd"/>
      <w:r w:rsidRPr="00655BF8">
        <w:rPr>
          <w:sz w:val="24"/>
          <w:szCs w:val="24"/>
        </w:rPr>
        <w:t xml:space="preserve">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 xml:space="preserve">Shore and </w:t>
      </w:r>
      <w:proofErr w:type="spellStart"/>
      <w:r w:rsidR="00A41A64">
        <w:rPr>
          <w:sz w:val="24"/>
          <w:szCs w:val="24"/>
          <w:highlight w:val="yellow"/>
        </w:rPr>
        <w:t>Nasmyth</w:t>
      </w:r>
      <w:proofErr w:type="spellEnd"/>
      <w:r w:rsidR="00A41A64">
        <w:rPr>
          <w:sz w:val="24"/>
          <w:szCs w:val="24"/>
          <w:highlight w:val="yellow"/>
        </w:rPr>
        <w:t>,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4CB98FD9"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w:t>
      </w:r>
      <w:proofErr w:type="spellStart"/>
      <w:r w:rsidR="001F7C7C">
        <w:rPr>
          <w:sz w:val="24"/>
          <w:szCs w:val="24"/>
        </w:rPr>
        <w:t>GenMAPP</w:t>
      </w:r>
      <w:proofErr w:type="spellEnd"/>
      <w:r w:rsidR="001F7C7C">
        <w:rPr>
          <w:sz w:val="24"/>
          <w:szCs w:val="24"/>
        </w:rPr>
        <w:t xml:space="preserve"> 2 (</w:t>
      </w:r>
      <w:proofErr w:type="spellStart"/>
      <w:r w:rsidR="001F7C7C" w:rsidRPr="00DD1CFC">
        <w:rPr>
          <w:sz w:val="24"/>
          <w:szCs w:val="24"/>
          <w:highlight w:val="yellow"/>
        </w:rPr>
        <w:t>Salomonis</w:t>
      </w:r>
      <w:proofErr w:type="spellEnd"/>
      <w:r w:rsidR="001F7C7C" w:rsidRPr="00DD1CFC">
        <w:rPr>
          <w:sz w:val="24"/>
          <w:szCs w:val="24"/>
          <w:highlight w:val="yellow"/>
        </w:rPr>
        <w:t xml:space="preserve"> et al. 2007</w:t>
      </w:r>
      <w:r w:rsidR="001F7C7C">
        <w:rPr>
          <w:sz w:val="24"/>
          <w:szCs w:val="24"/>
        </w:rPr>
        <w:t>)</w:t>
      </w:r>
      <w:r w:rsidRPr="00655BF8">
        <w:rPr>
          <w:sz w:val="24"/>
          <w:szCs w:val="24"/>
        </w:rPr>
        <w:t xml:space="preserve">, based on the time course of expression of that gene in the </w:t>
      </w:r>
      <w:proofErr w:type="spellStart"/>
      <w:r w:rsidRPr="00322102">
        <w:rPr>
          <w:sz w:val="24"/>
          <w:szCs w:val="24"/>
          <w:highlight w:val="yellow"/>
        </w:rPr>
        <w:t>Schade</w:t>
      </w:r>
      <w:proofErr w:type="spellEnd"/>
      <w:r w:rsidRPr="00322102">
        <w:rPr>
          <w:sz w:val="24"/>
          <w:szCs w:val="24"/>
          <w:highlight w:val="yellow"/>
        </w:rPr>
        <w:t xml:space="preserv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Pr>
          <w:sz w:val="24"/>
          <w:szCs w:val="24"/>
        </w:rPr>
        <w:t>urrently under development for V</w:t>
      </w:r>
      <w:r w:rsidRPr="00655BF8">
        <w:rPr>
          <w:sz w:val="24"/>
          <w:szCs w:val="24"/>
        </w:rPr>
        <w:t>ersion 2.</w:t>
      </w:r>
    </w:p>
    <w:p w14:paraId="25F2653A" w14:textId="1072E869"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w:t>
      </w:r>
      <w:proofErr w:type="spellStart"/>
      <w:r>
        <w:rPr>
          <w:sz w:val="24"/>
          <w:szCs w:val="24"/>
        </w:rPr>
        <w:t>Cytoscape</w:t>
      </w:r>
      <w:proofErr w:type="spellEnd"/>
      <w:r>
        <w:rPr>
          <w:sz w:val="24"/>
          <w:szCs w:val="24"/>
        </w:rPr>
        <w:t xml:space="preserve"> </w:t>
      </w:r>
      <w:r w:rsidR="00D81B40">
        <w:rPr>
          <w:sz w:val="24"/>
          <w:szCs w:val="24"/>
        </w:rPr>
        <w:t>(</w:t>
      </w:r>
      <w:r w:rsidR="00D81B40">
        <w:rPr>
          <w:sz w:val="24"/>
          <w:szCs w:val="24"/>
          <w:highlight w:val="yellow"/>
        </w:rPr>
        <w:t>Shannon et al., 2003</w:t>
      </w:r>
      <w:r w:rsidR="00D81B40" w:rsidRPr="0082389F">
        <w:rPr>
          <w:sz w:val="24"/>
          <w:szCs w:val="24"/>
          <w:highlight w:val="yellow"/>
        </w:rPr>
        <w:t>; Smoot et al., 2011</w:t>
      </w:r>
      <w:r w:rsidR="00D81B40">
        <w:rPr>
          <w:sz w:val="24"/>
          <w:szCs w:val="24"/>
        </w:rPr>
        <w:t xml:space="preserve">) </w:t>
      </w:r>
      <w:r>
        <w:rPr>
          <w:sz w:val="24"/>
          <w:szCs w:val="24"/>
        </w:rPr>
        <w:t xml:space="preserve">or </w:t>
      </w:r>
      <w:proofErr w:type="spellStart"/>
      <w:r>
        <w:rPr>
          <w:sz w:val="24"/>
          <w:szCs w:val="24"/>
        </w:rPr>
        <w:t>Gephi</w:t>
      </w:r>
      <w:proofErr w:type="spellEnd"/>
      <w:r w:rsidR="00680D92">
        <w:rPr>
          <w:sz w:val="24"/>
          <w:szCs w:val="24"/>
        </w:rPr>
        <w:t xml:space="preserve"> (</w:t>
      </w:r>
      <w:r w:rsidR="00680D92" w:rsidRPr="002D2023">
        <w:rPr>
          <w:sz w:val="24"/>
          <w:szCs w:val="24"/>
          <w:highlight w:val="yellow"/>
        </w:rPr>
        <w:t xml:space="preserve">Bastian, </w:t>
      </w:r>
      <w:proofErr w:type="spellStart"/>
      <w:r w:rsidR="00680D92" w:rsidRPr="002D2023">
        <w:rPr>
          <w:sz w:val="24"/>
          <w:szCs w:val="24"/>
          <w:highlight w:val="yellow"/>
        </w:rPr>
        <w:t>Heymann</w:t>
      </w:r>
      <w:proofErr w:type="spellEnd"/>
      <w:r w:rsidR="00680D92" w:rsidRPr="002D2023">
        <w:rPr>
          <w:sz w:val="24"/>
          <w:szCs w:val="24"/>
          <w:highlight w:val="yellow"/>
        </w:rPr>
        <w:t xml:space="preserve">, and </w:t>
      </w:r>
      <w:proofErr w:type="spellStart"/>
      <w:r w:rsidR="00680D92" w:rsidRPr="002D2023">
        <w:rPr>
          <w:sz w:val="24"/>
          <w:szCs w:val="24"/>
          <w:highlight w:val="yellow"/>
        </w:rPr>
        <w:t>Jacomy</w:t>
      </w:r>
      <w:proofErr w:type="spellEnd"/>
      <w:r w:rsidR="00680D92" w:rsidRPr="002D2023">
        <w:rPr>
          <w:sz w:val="24"/>
          <w:szCs w:val="24"/>
          <w:highlight w:val="yellow"/>
        </w:rPr>
        <w:t>, 2009</w:t>
      </w:r>
      <w:r w:rsidR="00680D92" w:rsidRPr="002D2023">
        <w:rPr>
          <w:sz w:val="24"/>
          <w:szCs w:val="24"/>
        </w:rPr>
        <w:t>)</w:t>
      </w:r>
      <w:r>
        <w:rPr>
          <w:sz w:val="24"/>
          <w:szCs w:val="24"/>
        </w:rPr>
        <w:t xml:space="preserve">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proofErr w:type="spellStart"/>
      <w:r w:rsidR="00716CDE" w:rsidRPr="00322102">
        <w:rPr>
          <w:sz w:val="24"/>
          <w:szCs w:val="24"/>
          <w:highlight w:val="yellow"/>
        </w:rPr>
        <w:t>Dahlquist</w:t>
      </w:r>
      <w:proofErr w:type="spellEnd"/>
      <w:r w:rsidR="00716CDE" w:rsidRPr="00322102">
        <w:rPr>
          <w:sz w:val="24"/>
          <w:szCs w:val="24"/>
          <w:highlight w:val="yellow"/>
        </w:rPr>
        <w:t xml:space="preserve">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proofErr w:type="spellStart"/>
      <w:r w:rsidR="00716CDE" w:rsidRPr="00322102">
        <w:rPr>
          <w:sz w:val="24"/>
          <w:szCs w:val="24"/>
          <w:highlight w:val="yellow"/>
        </w:rPr>
        <w:t>Harbison</w:t>
      </w:r>
      <w:proofErr w:type="spellEnd"/>
      <w:r w:rsidR="00716CDE" w:rsidRPr="00322102">
        <w:rPr>
          <w:sz w:val="24"/>
          <w:szCs w:val="24"/>
          <w:highlight w:val="yellow"/>
        </w:rPr>
        <w:t xml:space="preserve"> et al. (2004)</w:t>
      </w:r>
      <w:r w:rsidR="00716CDE">
        <w:rPr>
          <w:sz w:val="24"/>
          <w:szCs w:val="24"/>
        </w:rPr>
        <w:t xml:space="preserve"> datasets generated by chromatin </w:t>
      </w:r>
      <w:proofErr w:type="spellStart"/>
      <w:r w:rsidR="00691545">
        <w:rPr>
          <w:sz w:val="24"/>
          <w:szCs w:val="24"/>
        </w:rPr>
        <w:t>immunoprecipitation</w:t>
      </w:r>
      <w:proofErr w:type="spellEnd"/>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proofErr w:type="spellStart"/>
      <w:r w:rsidRPr="00322102">
        <w:rPr>
          <w:sz w:val="24"/>
          <w:szCs w:val="24"/>
          <w:highlight w:val="yellow"/>
        </w:rPr>
        <w:t>Veretnik</w:t>
      </w:r>
      <w:proofErr w:type="spellEnd"/>
      <w:r w:rsidRPr="00322102">
        <w:rPr>
          <w:sz w:val="24"/>
          <w:szCs w:val="24"/>
          <w:highlight w:val="yellow"/>
        </w:rPr>
        <w:t>, Fink, and Bourne (2008)</w:t>
      </w:r>
      <w:r>
        <w:rPr>
          <w:sz w:val="24"/>
          <w:szCs w:val="24"/>
        </w:rPr>
        <w:t xml:space="preserve"> lament </w:t>
      </w:r>
      <w:r w:rsidR="00773FE9">
        <w:rPr>
          <w:sz w:val="24"/>
          <w:szCs w:val="24"/>
        </w:rPr>
        <w:t xml:space="preserve">and </w:t>
      </w:r>
      <w:proofErr w:type="spellStart"/>
      <w:r w:rsidR="00773FE9" w:rsidRPr="00322102">
        <w:rPr>
          <w:sz w:val="24"/>
          <w:szCs w:val="24"/>
          <w:highlight w:val="yellow"/>
        </w:rPr>
        <w:t>Schultheiss</w:t>
      </w:r>
      <w:proofErr w:type="spellEnd"/>
      <w:r w:rsidR="00773FE9" w:rsidRPr="00322102">
        <w:rPr>
          <w:sz w:val="24"/>
          <w:szCs w:val="24"/>
          <w:highlight w:val="yellow"/>
        </w:rPr>
        <w:t xml:space="preserve">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w:t>
      </w:r>
      <w:proofErr w:type="spellStart"/>
      <w:r w:rsidR="00D723E4">
        <w:rPr>
          <w:sz w:val="24"/>
          <w:szCs w:val="24"/>
          <w:highlight w:val="yellow"/>
        </w:rPr>
        <w:t>Schultheiss</w:t>
      </w:r>
      <w:proofErr w:type="spellEnd"/>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 xml:space="preserve">with our code available under the open source BSD license at </w:t>
      </w:r>
      <w:r>
        <w:rPr>
          <w:sz w:val="24"/>
          <w:szCs w:val="24"/>
        </w:rPr>
        <w:lastRenderedPageBreak/>
        <w:t xml:space="preserve">the public </w:t>
      </w:r>
      <w:proofErr w:type="spellStart"/>
      <w:r>
        <w:rPr>
          <w:sz w:val="24"/>
          <w:szCs w:val="24"/>
        </w:rPr>
        <w:t>GitHub</w:t>
      </w:r>
      <w:proofErr w:type="spellEnd"/>
      <w:r>
        <w:rPr>
          <w:sz w:val="24"/>
          <w:szCs w:val="24"/>
        </w:rPr>
        <w:t xml:space="preserve"> repository</w:t>
      </w:r>
      <w:r w:rsidR="006C5787">
        <w:rPr>
          <w:sz w:val="24"/>
          <w:szCs w:val="24"/>
        </w:rPr>
        <w:t>, where we also track requirements, issues, and bugs</w:t>
      </w:r>
      <w:r>
        <w:rPr>
          <w:sz w:val="24"/>
          <w:szCs w:val="24"/>
        </w:rPr>
        <w:t xml:space="preserve">.  </w:t>
      </w:r>
      <w:r w:rsidR="00875BC2">
        <w:rPr>
          <w:sz w:val="24"/>
          <w:szCs w:val="24"/>
        </w:rPr>
        <w:t xml:space="preserve">Indeed, our 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The lead authors (</w:t>
      </w:r>
      <w:proofErr w:type="spellStart"/>
      <w:r w:rsidR="008F3980" w:rsidRPr="00A173E4">
        <w:rPr>
          <w:sz w:val="24"/>
          <w:szCs w:val="24"/>
        </w:rPr>
        <w:t>Dahlquist</w:t>
      </w:r>
      <w:proofErr w:type="spellEnd"/>
      <w:r w:rsidR="008F3980" w:rsidRPr="00A173E4">
        <w:rPr>
          <w:sz w:val="24"/>
          <w:szCs w:val="24"/>
        </w:rPr>
        <w:t xml:space="preserve">,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w:t>
      </w:r>
      <w:proofErr w:type="spellStart"/>
      <w:r w:rsidR="009D1A45" w:rsidRPr="00A173E4">
        <w:rPr>
          <w:sz w:val="24"/>
          <w:szCs w:val="24"/>
        </w:rPr>
        <w:t>Anguiano</w:t>
      </w:r>
      <w:proofErr w:type="spellEnd"/>
      <w:r w:rsidR="009D1A45" w:rsidRPr="00A173E4">
        <w:rPr>
          <w:sz w:val="24"/>
          <w:szCs w:val="24"/>
        </w:rPr>
        <w:t xml:space="preserve">, </w:t>
      </w:r>
      <w:proofErr w:type="spellStart"/>
      <w:r w:rsidR="009D1A45" w:rsidRPr="00A173E4">
        <w:rPr>
          <w:sz w:val="24"/>
          <w:szCs w:val="24"/>
        </w:rPr>
        <w:t>Varshneya</w:t>
      </w:r>
      <w:proofErr w:type="spellEnd"/>
      <w:r w:rsidR="009D1A45" w:rsidRPr="00A173E4">
        <w:rPr>
          <w:sz w:val="24"/>
          <w:szCs w:val="24"/>
        </w:rPr>
        <w:t xml:space="preserve">, Southwick, and </w:t>
      </w:r>
      <w:proofErr w:type="spellStart"/>
      <w:r w:rsidR="009D1A45" w:rsidRPr="00A173E4">
        <w:rPr>
          <w:sz w:val="24"/>
          <w:szCs w:val="24"/>
        </w:rPr>
        <w:t>Samdarshi</w:t>
      </w:r>
      <w:proofErr w:type="spellEnd"/>
      <w:r w:rsidR="009D1A45" w:rsidRPr="00A173E4">
        <w:rPr>
          <w:sz w:val="24"/>
          <w:szCs w:val="24"/>
        </w:rPr>
        <w:t xml:space="preserve">)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proofErr w:type="spellStart"/>
      <w:r w:rsidR="00875BC2" w:rsidRPr="00AC2289">
        <w:rPr>
          <w:sz w:val="24"/>
          <w:szCs w:val="24"/>
          <w:highlight w:val="yellow"/>
        </w:rPr>
        <w:t>Lawlor</w:t>
      </w:r>
      <w:proofErr w:type="spellEnd"/>
      <w:r w:rsidR="00875BC2" w:rsidRPr="00AC2289">
        <w:rPr>
          <w:sz w:val="24"/>
          <w:szCs w:val="24"/>
          <w:highlight w:val="yellow"/>
        </w:rPr>
        <w:t xml:space="preserve">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proofErr w:type="spellStart"/>
      <w:r w:rsidR="008F3980" w:rsidRPr="00322102">
        <w:rPr>
          <w:sz w:val="24"/>
          <w:szCs w:val="24"/>
          <w:highlight w:val="yellow"/>
        </w:rPr>
        <w:t>Lawlor</w:t>
      </w:r>
      <w:proofErr w:type="spellEnd"/>
      <w:r w:rsidR="008F3980" w:rsidRPr="00322102">
        <w:rPr>
          <w:sz w:val="24"/>
          <w:szCs w:val="24"/>
          <w:highlight w:val="yellow"/>
        </w:rPr>
        <w:t xml:space="preserve">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 xml:space="preserve">Dionisio and </w:t>
      </w:r>
      <w:proofErr w:type="spellStart"/>
      <w:r w:rsidR="008B39CC" w:rsidRPr="00C60B00">
        <w:rPr>
          <w:sz w:val="24"/>
          <w:szCs w:val="24"/>
          <w:highlight w:val="yellow"/>
        </w:rPr>
        <w:t>Dahlquist</w:t>
      </w:r>
      <w:proofErr w:type="spellEnd"/>
      <w:r w:rsidR="008B39CC" w:rsidRPr="00C60B00">
        <w:rPr>
          <w:sz w:val="24"/>
          <w:szCs w:val="24"/>
          <w:highlight w:val="yellow"/>
        </w:rPr>
        <w: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47CFAB61" w:rsidR="00A74790" w:rsidRDefault="008213EE" w:rsidP="008213EE">
      <w:pPr>
        <w:spacing w:before="240" w:after="240" w:line="480" w:lineRule="auto"/>
        <w:ind w:firstLine="720"/>
        <w:rPr>
          <w:sz w:val="24"/>
          <w:szCs w:val="24"/>
        </w:rPr>
      </w:pPr>
      <w:r>
        <w:rPr>
          <w:sz w:val="24"/>
          <w:szCs w:val="24"/>
        </w:rPr>
        <w:t>We have successfully implemented GRNsight, a web application and service for visualizing small- to medium-scale gene regulatory networks.  GRNsight accepts an input file in Microsoft Excel format (.</w:t>
      </w:r>
      <w:proofErr w:type="spellStart"/>
      <w:r>
        <w:rPr>
          <w:sz w:val="24"/>
          <w:szCs w:val="24"/>
        </w:rPr>
        <w:t>xlsx</w:t>
      </w:r>
      <w:proofErr w:type="spellEnd"/>
      <w:r>
        <w:rPr>
          <w:sz w:val="24"/>
          <w:szCs w:val="24"/>
        </w:rPr>
        <w:t xml:space="preserve">), reading a weighted or unweighted adjacency matrix where </w:t>
      </w:r>
      <w:r w:rsidR="00837012">
        <w:rPr>
          <w:sz w:val="24"/>
          <w:szCs w:val="24"/>
        </w:rPr>
        <w:t xml:space="preserve">the </w:t>
      </w:r>
      <w:r>
        <w:rPr>
          <w:sz w:val="24"/>
          <w:szCs w:val="24"/>
        </w:rPr>
        <w:lastRenderedPageBreak/>
        <w:t xml:space="preserve">regulators are in columns and the target genes </w:t>
      </w:r>
      <w:r w:rsidR="005F43D9">
        <w:rPr>
          <w:sz w:val="24"/>
          <w:szCs w:val="24"/>
        </w:rPr>
        <w:t xml:space="preserve">are </w:t>
      </w:r>
      <w:r w:rsidR="00837012">
        <w:rPr>
          <w:sz w:val="24"/>
          <w:szCs w:val="24"/>
        </w:rPr>
        <w:t>in rows, and automatically lays out and displays</w:t>
      </w:r>
      <w:r>
        <w:rPr>
          <w:sz w:val="24"/>
          <w:szCs w:val="24"/>
        </w:rPr>
        <w:t xml:space="preserve"> 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proofErr w:type="spellStart"/>
      <w:r w:rsidRPr="00837012">
        <w:rPr>
          <w:sz w:val="24"/>
          <w:szCs w:val="24"/>
          <w:highlight w:val="yellow"/>
        </w:rPr>
        <w:t>Dahlquist</w:t>
      </w:r>
      <w:proofErr w:type="spellEnd"/>
      <w:r w:rsidRPr="00837012">
        <w:rPr>
          <w:sz w:val="24"/>
          <w:szCs w:val="24"/>
          <w:highlight w:val="yellow"/>
        </w:rPr>
        <w:t xml:space="preserve">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2A1236E8"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w:t>
      </w:r>
      <w:proofErr w:type="spellStart"/>
      <w:r w:rsidRPr="007005C7">
        <w:rPr>
          <w:sz w:val="24"/>
          <w:szCs w:val="24"/>
        </w:rPr>
        <w:t>Sherbina</w:t>
      </w:r>
      <w:proofErr w:type="spellEnd"/>
      <w:r w:rsidRPr="007005C7">
        <w:rPr>
          <w:sz w:val="24"/>
          <w:szCs w:val="24"/>
        </w:rPr>
        <w:t xml:space="preserve">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w:t>
      </w:r>
      <w:r w:rsidR="00DE2FD4">
        <w:rPr>
          <w:sz w:val="24"/>
          <w:szCs w:val="24"/>
        </w:rPr>
        <w:t>administering</w:t>
      </w:r>
      <w:r w:rsidR="00DE2FD4" w:rsidRPr="007005C7">
        <w:rPr>
          <w:sz w:val="24"/>
          <w:szCs w:val="24"/>
        </w:rPr>
        <w:t xml:space="preserve"> </w:t>
      </w:r>
      <w:r w:rsidR="00ED0210" w:rsidRPr="007005C7">
        <w:rPr>
          <w:sz w:val="24"/>
          <w:szCs w:val="24"/>
        </w:rPr>
        <w:t xml:space="preserve">the </w:t>
      </w:r>
      <w:r w:rsidR="00204275">
        <w:rPr>
          <w:sz w:val="24"/>
          <w:szCs w:val="24"/>
        </w:rPr>
        <w:t xml:space="preserve">GRNsight </w:t>
      </w:r>
      <w:r w:rsidR="00985EF5" w:rsidRPr="007005C7">
        <w:rPr>
          <w:sz w:val="24"/>
          <w:szCs w:val="24"/>
        </w:rPr>
        <w:t>server.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proofErr w:type="spellStart"/>
      <w:r w:rsidR="00CA4EA9" w:rsidRPr="007005C7">
        <w:rPr>
          <w:sz w:val="24"/>
          <w:szCs w:val="24"/>
        </w:rPr>
        <w:t>Chukwuemeka</w:t>
      </w:r>
      <w:proofErr w:type="spellEnd"/>
      <w:r w:rsidR="00CA4EA9" w:rsidRPr="007005C7">
        <w:rPr>
          <w:sz w:val="24"/>
          <w:szCs w:val="24"/>
        </w:rPr>
        <w:t xml:space="preserve"> E. </w:t>
      </w:r>
      <w:proofErr w:type="spellStart"/>
      <w:r w:rsidR="00CA4EA9" w:rsidRPr="007005C7">
        <w:rPr>
          <w:sz w:val="24"/>
          <w:szCs w:val="24"/>
        </w:rPr>
        <w:t>Azinge</w:t>
      </w:r>
      <w:proofErr w:type="spellEnd"/>
      <w:r w:rsidR="00CA4EA9" w:rsidRPr="007005C7">
        <w:rPr>
          <w:sz w:val="24"/>
          <w:szCs w:val="24"/>
        </w:rPr>
        <w:t xml:space="preserv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proofErr w:type="spellStart"/>
      <w:r w:rsidR="003320F4" w:rsidRPr="007005C7">
        <w:rPr>
          <w:sz w:val="24"/>
          <w:szCs w:val="24"/>
        </w:rPr>
        <w:t>Horstmann</w:t>
      </w:r>
      <w:proofErr w:type="spellEnd"/>
      <w:r w:rsidR="003320F4" w:rsidRPr="007005C7">
        <w:rPr>
          <w:sz w:val="24"/>
          <w:szCs w:val="24"/>
        </w:rPr>
        <w:t xml:space="preserve">,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proofErr w:type="spellStart"/>
      <w:r w:rsidR="002439B3" w:rsidRPr="007005C7">
        <w:rPr>
          <w:sz w:val="24"/>
          <w:szCs w:val="24"/>
        </w:rPr>
        <w:t>Roque</w:t>
      </w:r>
      <w:proofErr w:type="spellEnd"/>
      <w:r w:rsidR="002439B3" w:rsidRPr="007005C7">
        <w:rPr>
          <w:sz w:val="24"/>
          <w:szCs w:val="24"/>
        </w:rPr>
        <w:t xml:space="preserv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xml:space="preserve">: </w:t>
      </w:r>
      <w:proofErr w:type="spellStart"/>
      <w:r w:rsidR="00323BF1" w:rsidRPr="007005C7">
        <w:rPr>
          <w:sz w:val="24"/>
          <w:szCs w:val="24"/>
        </w:rPr>
        <w:t>Biomathematical</w:t>
      </w:r>
      <w:proofErr w:type="spellEnd"/>
      <w:r w:rsidR="00323BF1" w:rsidRPr="007005C7">
        <w:rPr>
          <w:sz w:val="24"/>
          <w:szCs w:val="24"/>
        </w:rPr>
        <w:t xml:space="preserve">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 xml:space="preserve">This work was partially supported by NSF award 0921038 (B.G.F, K.D.D), a </w:t>
      </w:r>
      <w:proofErr w:type="spellStart"/>
      <w:r>
        <w:rPr>
          <w:sz w:val="24"/>
          <w:szCs w:val="24"/>
        </w:rPr>
        <w:t>Kadner</w:t>
      </w:r>
      <w:proofErr w:type="spellEnd"/>
      <w:r>
        <w:rPr>
          <w:sz w:val="24"/>
          <w:szCs w:val="24"/>
        </w:rPr>
        <w:t xml:space="preserve">-Pitts Research Grant (K.D.D.), the Loyola Marymount University Summer Undergraduate </w:t>
      </w:r>
      <w:r>
        <w:rPr>
          <w:sz w:val="24"/>
          <w:szCs w:val="24"/>
        </w:rPr>
        <w:lastRenderedPageBreak/>
        <w:t>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gramStart"/>
      <w:r>
        <w:rPr>
          <w:rFonts w:cs="Times New Roman"/>
          <w:sz w:val="24"/>
          <w:szCs w:val="24"/>
        </w:rPr>
        <w:t xml:space="preserve">Bastian M., </w:t>
      </w:r>
      <w:proofErr w:type="spellStart"/>
      <w:r>
        <w:rPr>
          <w:rFonts w:cs="Times New Roman"/>
          <w:sz w:val="24"/>
          <w:szCs w:val="24"/>
        </w:rPr>
        <w:t>Heymann</w:t>
      </w:r>
      <w:proofErr w:type="spellEnd"/>
      <w:r>
        <w:rPr>
          <w:rFonts w:cs="Times New Roman"/>
          <w:sz w:val="24"/>
          <w:szCs w:val="24"/>
        </w:rPr>
        <w:t xml:space="preserve"> S., </w:t>
      </w:r>
      <w:proofErr w:type="spellStart"/>
      <w:r>
        <w:rPr>
          <w:rFonts w:cs="Times New Roman"/>
          <w:sz w:val="24"/>
          <w:szCs w:val="24"/>
        </w:rPr>
        <w:t>Jacomy</w:t>
      </w:r>
      <w:proofErr w:type="spellEnd"/>
      <w:r>
        <w:rPr>
          <w:rFonts w:cs="Times New Roman"/>
          <w:sz w:val="24"/>
          <w:szCs w:val="24"/>
        </w:rPr>
        <w:t xml:space="preserve"> M. 2009.</w:t>
      </w:r>
      <w:proofErr w:type="gramEnd"/>
      <w:r>
        <w:rPr>
          <w:rFonts w:cs="Times New Roman"/>
          <w:sz w:val="24"/>
          <w:szCs w:val="24"/>
        </w:rPr>
        <w:t xml:space="preserve"> </w:t>
      </w:r>
      <w:proofErr w:type="spellStart"/>
      <w:r>
        <w:rPr>
          <w:rFonts w:cs="Times New Roman"/>
          <w:sz w:val="24"/>
          <w:szCs w:val="24"/>
        </w:rPr>
        <w:t>Gephi</w:t>
      </w:r>
      <w:proofErr w:type="spellEnd"/>
      <w:r>
        <w:rPr>
          <w:rFonts w:cs="Times New Roman"/>
          <w:sz w:val="24"/>
          <w:szCs w:val="24"/>
        </w:rPr>
        <w:t xml:space="preserve">: </w:t>
      </w:r>
      <w:proofErr w:type="gramStart"/>
      <w:r>
        <w:rPr>
          <w:rFonts w:cs="Times New Roman"/>
          <w:sz w:val="24"/>
          <w:szCs w:val="24"/>
        </w:rPr>
        <w:t>an open</w:t>
      </w:r>
      <w:proofErr w:type="gramEnd"/>
      <w:r>
        <w:rPr>
          <w:rFonts w:cs="Times New Roman"/>
          <w:sz w:val="24"/>
          <w:szCs w:val="24"/>
        </w:rPr>
        <w:t xml:space="preserve">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Bostock</w:t>
      </w:r>
      <w:proofErr w:type="spellEnd"/>
      <w:r>
        <w:rPr>
          <w:rFonts w:cs="Times New Roman"/>
          <w:sz w:val="24"/>
          <w:szCs w:val="24"/>
        </w:rPr>
        <w:t xml:space="preserve"> M., </w:t>
      </w:r>
      <w:proofErr w:type="spellStart"/>
      <w:r>
        <w:rPr>
          <w:rFonts w:cs="Times New Roman"/>
          <w:sz w:val="24"/>
          <w:szCs w:val="24"/>
        </w:rPr>
        <w:t>Ogievetsky</w:t>
      </w:r>
      <w:proofErr w:type="spellEnd"/>
      <w:r>
        <w:rPr>
          <w:rFonts w:cs="Times New Roman"/>
          <w:sz w:val="24"/>
          <w:szCs w:val="24"/>
        </w:rPr>
        <w:t xml:space="preserve"> V., </w:t>
      </w:r>
      <w:proofErr w:type="spellStart"/>
      <w:r>
        <w:rPr>
          <w:rFonts w:cs="Times New Roman"/>
          <w:sz w:val="24"/>
          <w:szCs w:val="24"/>
        </w:rPr>
        <w:t>Heer</w:t>
      </w:r>
      <w:proofErr w:type="spellEnd"/>
      <w:r>
        <w:rPr>
          <w:rFonts w:cs="Times New Roman"/>
          <w:sz w:val="24"/>
          <w:szCs w:val="24"/>
        </w:rPr>
        <w:t xml:space="preserve"> J. 2011. D</w:t>
      </w:r>
      <w:r>
        <w:rPr>
          <w:rFonts w:cs="Times New Roman"/>
          <w:sz w:val="24"/>
          <w:szCs w:val="24"/>
          <w:vertAlign w:val="superscript"/>
        </w:rPr>
        <w:t>3</w:t>
      </w:r>
      <w:r>
        <w:rPr>
          <w:rFonts w:cs="Times New Roman"/>
          <w:sz w:val="24"/>
          <w:szCs w:val="24"/>
        </w:rPr>
        <w:t xml:space="preserve">: Data-Driven Documents. </w:t>
      </w:r>
      <w:proofErr w:type="gramStart"/>
      <w:r>
        <w:rPr>
          <w:rFonts w:cs="Times New Roman"/>
          <w:i/>
          <w:iCs/>
          <w:sz w:val="24"/>
          <w:szCs w:val="24"/>
        </w:rPr>
        <w:t>IEEE transactions on visualization and computer graphics</w:t>
      </w:r>
      <w:r>
        <w:rPr>
          <w:rFonts w:cs="Times New Roman"/>
          <w:sz w:val="24"/>
          <w:szCs w:val="24"/>
        </w:rPr>
        <w:t xml:space="preserve"> 17:2301–2309.</w:t>
      </w:r>
      <w:proofErr w:type="gramEnd"/>
      <w:r>
        <w:rPr>
          <w:rFonts w:cs="Times New Roman"/>
          <w:sz w:val="24"/>
          <w:szCs w:val="24"/>
        </w:rPr>
        <w:t xml:space="preserve"> DOI: 10.1109/TVCG.2011.185.</w:t>
      </w:r>
    </w:p>
    <w:p w14:paraId="7CFDB502" w14:textId="6E7C158A" w:rsidR="00BB6C88" w:rsidRDefault="00BB6C88" w:rsidP="00025FC1">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Brown E. 2014. </w:t>
      </w:r>
      <w:proofErr w:type="gramStart"/>
      <w:r>
        <w:rPr>
          <w:rFonts w:cs="Times New Roman"/>
          <w:i/>
          <w:iCs/>
          <w:sz w:val="24"/>
          <w:szCs w:val="24"/>
        </w:rPr>
        <w:t>Web development with Node and Express</w:t>
      </w:r>
      <w:r>
        <w:rPr>
          <w:rFonts w:cs="Times New Roman"/>
          <w:sz w:val="24"/>
          <w:szCs w:val="24"/>
        </w:rPr>
        <w:t>.</w:t>
      </w:r>
      <w:proofErr w:type="gramEnd"/>
      <w:r>
        <w:rPr>
          <w:rFonts w:cs="Times New Roman"/>
          <w:sz w:val="24"/>
          <w:szCs w:val="24"/>
        </w:rPr>
        <w:t xml:space="preserve"> Beijing ; Sebastopol, CA: O’Reilly.</w:t>
      </w:r>
      <w:r w:rsidR="00025FC1">
        <w:rPr>
          <w:rFonts w:cs="Times New Roman"/>
          <w:sz w:val="24"/>
          <w:szCs w:val="24"/>
        </w:rPr>
        <w:t xml:space="preserve"> </w:t>
      </w:r>
      <w:r w:rsidR="00025FC1">
        <w:rPr>
          <w:sz w:val="24"/>
          <w:szCs w:val="24"/>
        </w:rPr>
        <w:t xml:space="preserve">ISBN: </w:t>
      </w:r>
      <w:r w:rsidR="00025FC1" w:rsidRPr="00C345C7">
        <w:rPr>
          <w:sz w:val="24"/>
          <w:szCs w:val="24"/>
        </w:rPr>
        <w:t>978-1-4919-4930-6</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Dahlquist</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Fitzpatrick BG., Camacho ET., </w:t>
      </w:r>
      <w:proofErr w:type="spellStart"/>
      <w:r>
        <w:rPr>
          <w:rFonts w:cs="Times New Roman"/>
          <w:sz w:val="24"/>
          <w:szCs w:val="24"/>
        </w:rPr>
        <w:t>Entzminger</w:t>
      </w:r>
      <w:proofErr w:type="spellEnd"/>
      <w:r>
        <w:rPr>
          <w:rFonts w:cs="Times New Roman"/>
          <w:sz w:val="24"/>
          <w:szCs w:val="24"/>
        </w:rPr>
        <w:t xml:space="preserve"> SD., </w:t>
      </w:r>
      <w:proofErr w:type="spellStart"/>
      <w:r>
        <w:rPr>
          <w:rFonts w:cs="Times New Roman"/>
          <w:sz w:val="24"/>
          <w:szCs w:val="24"/>
        </w:rPr>
        <w:t>Wanner</w:t>
      </w:r>
      <w:proofErr w:type="spellEnd"/>
      <w:r>
        <w:rPr>
          <w:rFonts w:cs="Times New Roman"/>
          <w:sz w:val="24"/>
          <w:szCs w:val="24"/>
        </w:rPr>
        <w:t xml:space="preserve"> NC. 2015. Parameter Estimation for Gene Regulatory Networks from Microarray Data: Cold Shock Response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Bulletin of Mathematical Biology</w:t>
      </w:r>
      <w:r>
        <w:rPr>
          <w:rFonts w:cs="Times New Roman"/>
          <w:sz w:val="24"/>
          <w:szCs w:val="24"/>
        </w:rPr>
        <w:t xml:space="preserve"> 77:1457–1492.</w:t>
      </w:r>
      <w:proofErr w:type="gramEnd"/>
      <w:r>
        <w:rPr>
          <w:rFonts w:cs="Times New Roman"/>
          <w:sz w:val="24"/>
          <w:szCs w:val="24"/>
        </w:rPr>
        <w:t xml:space="preserve">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Dionisio JDN</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Dahlquist</w:t>
      </w:r>
      <w:proofErr w:type="spellEnd"/>
      <w:r>
        <w:rPr>
          <w:rFonts w:cs="Times New Roman"/>
          <w:sz w:val="24"/>
          <w:szCs w:val="24"/>
        </w:rPr>
        <w:t xml:space="preserve">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proofErr w:type="gramStart"/>
      <w:r w:rsidRPr="008A5E69">
        <w:rPr>
          <w:rFonts w:eastAsia="Times New Roman"/>
          <w:sz w:val="24"/>
          <w:szCs w:val="24"/>
        </w:rPr>
        <w:t>Franz M., Lopes CT., Huck G., Dong Y., Sumer O., Bader GD. 2016.</w:t>
      </w:r>
      <w:proofErr w:type="gramEnd"/>
      <w:r w:rsidRPr="008A5E69">
        <w:rPr>
          <w:rFonts w:eastAsia="Times New Roman"/>
          <w:sz w:val="24"/>
          <w:szCs w:val="24"/>
        </w:rPr>
        <w:t xml:space="preserve"> Cytoscape.js: a graph theory library for </w:t>
      </w:r>
      <w:proofErr w:type="spellStart"/>
      <w:r w:rsidRPr="008A5E69">
        <w:rPr>
          <w:rFonts w:eastAsia="Times New Roman"/>
          <w:sz w:val="24"/>
          <w:szCs w:val="24"/>
        </w:rPr>
        <w:t>visualisation</w:t>
      </w:r>
      <w:proofErr w:type="spellEnd"/>
      <w:r w:rsidRPr="008A5E69">
        <w:rPr>
          <w:rFonts w:eastAsia="Times New Roman"/>
          <w:sz w:val="24"/>
          <w:szCs w:val="24"/>
        </w:rPr>
        <w:t xml:space="preserve"> and analysis. </w:t>
      </w:r>
      <w:proofErr w:type="gramStart"/>
      <w:r w:rsidRPr="008A5E69">
        <w:rPr>
          <w:rFonts w:eastAsia="Times New Roman"/>
          <w:i/>
          <w:iCs/>
          <w:sz w:val="24"/>
          <w:szCs w:val="24"/>
        </w:rPr>
        <w:t>Bioinformatics (Oxford, England)</w:t>
      </w:r>
      <w:r w:rsidRPr="008A5E69">
        <w:rPr>
          <w:rFonts w:eastAsia="Times New Roman"/>
          <w:sz w:val="24"/>
          <w:szCs w:val="24"/>
        </w:rPr>
        <w:t xml:space="preserve"> 32:309–311.</w:t>
      </w:r>
      <w:proofErr w:type="gramEnd"/>
      <w:r w:rsidRPr="008A5E69">
        <w:rPr>
          <w:rFonts w:eastAsia="Times New Roman"/>
          <w:sz w:val="24"/>
          <w:szCs w:val="24"/>
        </w:rPr>
        <w:t xml:space="preserve">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Gostner</w:t>
      </w:r>
      <w:proofErr w:type="spellEnd"/>
      <w:r>
        <w:rPr>
          <w:rFonts w:cs="Times New Roman"/>
          <w:sz w:val="24"/>
          <w:szCs w:val="24"/>
        </w:rPr>
        <w:t xml:space="preserve"> R., Baldacci B., </w:t>
      </w:r>
      <w:proofErr w:type="spellStart"/>
      <w:r>
        <w:rPr>
          <w:rFonts w:cs="Times New Roman"/>
          <w:sz w:val="24"/>
          <w:szCs w:val="24"/>
        </w:rPr>
        <w:t>Morine</w:t>
      </w:r>
      <w:proofErr w:type="spellEnd"/>
      <w:r>
        <w:rPr>
          <w:rFonts w:cs="Times New Roman"/>
          <w:sz w:val="24"/>
          <w:szCs w:val="24"/>
        </w:rPr>
        <w:t xml:space="preserve"> MJ</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Priami</w:t>
      </w:r>
      <w:proofErr w:type="spellEnd"/>
      <w:r>
        <w:rPr>
          <w:rFonts w:cs="Times New Roman"/>
          <w:sz w:val="24"/>
          <w:szCs w:val="24"/>
        </w:rPr>
        <w:t xml:space="preserve"> C. 2014. </w:t>
      </w:r>
      <w:proofErr w:type="gramStart"/>
      <w:r>
        <w:rPr>
          <w:rFonts w:cs="Times New Roman"/>
          <w:sz w:val="24"/>
          <w:szCs w:val="24"/>
        </w:rPr>
        <w:t>Graphical Modeling Tools for Systems Biology.</w:t>
      </w:r>
      <w:proofErr w:type="gramEnd"/>
      <w:r>
        <w:rPr>
          <w:rFonts w:cs="Times New Roman"/>
          <w:sz w:val="24"/>
          <w:szCs w:val="24"/>
        </w:rPr>
        <w:t xml:space="preserve"> </w:t>
      </w:r>
      <w:proofErr w:type="gramStart"/>
      <w:r>
        <w:rPr>
          <w:rFonts w:cs="Times New Roman"/>
          <w:i/>
          <w:iCs/>
          <w:sz w:val="24"/>
          <w:szCs w:val="24"/>
        </w:rPr>
        <w:t>ACM Computing Surveys</w:t>
      </w:r>
      <w:r>
        <w:rPr>
          <w:rFonts w:cs="Times New Roman"/>
          <w:sz w:val="24"/>
          <w:szCs w:val="24"/>
        </w:rPr>
        <w:t xml:space="preserve"> 47:1–21.</w:t>
      </w:r>
      <w:proofErr w:type="gramEnd"/>
      <w:r>
        <w:rPr>
          <w:rFonts w:cs="Times New Roman"/>
          <w:sz w:val="24"/>
          <w:szCs w:val="24"/>
        </w:rPr>
        <w:t xml:space="preserve">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Harbison</w:t>
      </w:r>
      <w:proofErr w:type="spellEnd"/>
      <w:r>
        <w:rPr>
          <w:rFonts w:cs="Times New Roman"/>
          <w:sz w:val="24"/>
          <w:szCs w:val="24"/>
        </w:rPr>
        <w:t xml:space="preserve"> CT., Gordon DB</w:t>
      </w:r>
      <w:proofErr w:type="gramStart"/>
      <w:r>
        <w:rPr>
          <w:rFonts w:cs="Times New Roman"/>
          <w:sz w:val="24"/>
          <w:szCs w:val="24"/>
        </w:rPr>
        <w:t>.,</w:t>
      </w:r>
      <w:proofErr w:type="gramEnd"/>
      <w:r>
        <w:rPr>
          <w:rFonts w:cs="Times New Roman"/>
          <w:sz w:val="24"/>
          <w:szCs w:val="24"/>
        </w:rPr>
        <w:t xml:space="preserve"> Lee TI., </w:t>
      </w:r>
      <w:proofErr w:type="spellStart"/>
      <w:r>
        <w:rPr>
          <w:rFonts w:cs="Times New Roman"/>
          <w:sz w:val="24"/>
          <w:szCs w:val="24"/>
        </w:rPr>
        <w:t>Rinaldi</w:t>
      </w:r>
      <w:proofErr w:type="spellEnd"/>
      <w:r>
        <w:rPr>
          <w:rFonts w:cs="Times New Roman"/>
          <w:sz w:val="24"/>
          <w:szCs w:val="24"/>
        </w:rPr>
        <w:t xml:space="preserve"> NJ., </w:t>
      </w:r>
      <w:proofErr w:type="spellStart"/>
      <w:r>
        <w:rPr>
          <w:rFonts w:cs="Times New Roman"/>
          <w:sz w:val="24"/>
          <w:szCs w:val="24"/>
        </w:rPr>
        <w:t>Macisaac</w:t>
      </w:r>
      <w:proofErr w:type="spellEnd"/>
      <w:r>
        <w:rPr>
          <w:rFonts w:cs="Times New Roman"/>
          <w:sz w:val="24"/>
          <w:szCs w:val="24"/>
        </w:rPr>
        <w:t xml:space="preserve"> KD., </w:t>
      </w:r>
      <w:proofErr w:type="spellStart"/>
      <w:r>
        <w:rPr>
          <w:rFonts w:cs="Times New Roman"/>
          <w:sz w:val="24"/>
          <w:szCs w:val="24"/>
        </w:rPr>
        <w:t>Danford</w:t>
      </w:r>
      <w:proofErr w:type="spellEnd"/>
      <w:r>
        <w:rPr>
          <w:rFonts w:cs="Times New Roman"/>
          <w:sz w:val="24"/>
          <w:szCs w:val="24"/>
        </w:rPr>
        <w:t xml:space="preserve"> TW., </w:t>
      </w:r>
      <w:proofErr w:type="spellStart"/>
      <w:r>
        <w:rPr>
          <w:rFonts w:cs="Times New Roman"/>
          <w:sz w:val="24"/>
          <w:szCs w:val="24"/>
        </w:rPr>
        <w:t>Hannett</w:t>
      </w:r>
      <w:proofErr w:type="spellEnd"/>
      <w:r>
        <w:rPr>
          <w:rFonts w:cs="Times New Roman"/>
          <w:sz w:val="24"/>
          <w:szCs w:val="24"/>
        </w:rPr>
        <w:t xml:space="preserve"> NM., </w:t>
      </w:r>
      <w:proofErr w:type="spellStart"/>
      <w:r>
        <w:rPr>
          <w:rFonts w:cs="Times New Roman"/>
          <w:sz w:val="24"/>
          <w:szCs w:val="24"/>
        </w:rPr>
        <w:lastRenderedPageBreak/>
        <w:t>Tagne</w:t>
      </w:r>
      <w:proofErr w:type="spellEnd"/>
      <w:r>
        <w:rPr>
          <w:rFonts w:cs="Times New Roman"/>
          <w:sz w:val="24"/>
          <w:szCs w:val="24"/>
        </w:rPr>
        <w:t xml:space="preserve"> J-B., Reynolds DB., </w:t>
      </w:r>
      <w:proofErr w:type="spellStart"/>
      <w:r>
        <w:rPr>
          <w:rFonts w:cs="Times New Roman"/>
          <w:sz w:val="24"/>
          <w:szCs w:val="24"/>
        </w:rPr>
        <w:t>Yoo</w:t>
      </w:r>
      <w:proofErr w:type="spellEnd"/>
      <w:r>
        <w:rPr>
          <w:rFonts w:cs="Times New Roman"/>
          <w:sz w:val="24"/>
          <w:szCs w:val="24"/>
        </w:rPr>
        <w:t xml:space="preserve"> J., Jennings EG., </w:t>
      </w:r>
      <w:proofErr w:type="spellStart"/>
      <w:r>
        <w:rPr>
          <w:rFonts w:cs="Times New Roman"/>
          <w:sz w:val="24"/>
          <w:szCs w:val="24"/>
        </w:rPr>
        <w:t>Zeitlinger</w:t>
      </w:r>
      <w:proofErr w:type="spellEnd"/>
      <w:r>
        <w:rPr>
          <w:rFonts w:cs="Times New Roman"/>
          <w:sz w:val="24"/>
          <w:szCs w:val="24"/>
        </w:rPr>
        <w:t xml:space="preserve"> J., </w:t>
      </w:r>
      <w:proofErr w:type="spellStart"/>
      <w:r>
        <w:rPr>
          <w:rFonts w:cs="Times New Roman"/>
          <w:sz w:val="24"/>
          <w:szCs w:val="24"/>
        </w:rPr>
        <w:t>Pokholok</w:t>
      </w:r>
      <w:proofErr w:type="spellEnd"/>
      <w:r>
        <w:rPr>
          <w:rFonts w:cs="Times New Roman"/>
          <w:sz w:val="24"/>
          <w:szCs w:val="24"/>
        </w:rPr>
        <w:t xml:space="preserve"> DK., </w:t>
      </w:r>
      <w:proofErr w:type="spellStart"/>
      <w:r>
        <w:rPr>
          <w:rFonts w:cs="Times New Roman"/>
          <w:sz w:val="24"/>
          <w:szCs w:val="24"/>
        </w:rPr>
        <w:t>Kellis</w:t>
      </w:r>
      <w:proofErr w:type="spellEnd"/>
      <w:r>
        <w:rPr>
          <w:rFonts w:cs="Times New Roman"/>
          <w:sz w:val="24"/>
          <w:szCs w:val="24"/>
        </w:rPr>
        <w:t xml:space="preserve"> M., Rolfe PA., </w:t>
      </w:r>
      <w:proofErr w:type="spellStart"/>
      <w:r>
        <w:rPr>
          <w:rFonts w:cs="Times New Roman"/>
          <w:sz w:val="24"/>
          <w:szCs w:val="24"/>
        </w:rPr>
        <w:t>Takusagawa</w:t>
      </w:r>
      <w:proofErr w:type="spellEnd"/>
      <w:r>
        <w:rPr>
          <w:rFonts w:cs="Times New Roman"/>
          <w:sz w:val="24"/>
          <w:szCs w:val="24"/>
        </w:rPr>
        <w:t xml:space="preserve"> KT., Lander ES., Gifford DK., </w:t>
      </w:r>
      <w:proofErr w:type="spellStart"/>
      <w:r>
        <w:rPr>
          <w:rFonts w:cs="Times New Roman"/>
          <w:sz w:val="24"/>
          <w:szCs w:val="24"/>
        </w:rPr>
        <w:t>Fraenkel</w:t>
      </w:r>
      <w:proofErr w:type="spellEnd"/>
      <w:r>
        <w:rPr>
          <w:rFonts w:cs="Times New Roman"/>
          <w:sz w:val="24"/>
          <w:szCs w:val="24"/>
        </w:rPr>
        <w:t xml:space="preserve"> E., Young RA. 2004. Transcriptional regulatory code of a eukaryotic genome. </w:t>
      </w:r>
      <w:proofErr w:type="gramStart"/>
      <w:r>
        <w:rPr>
          <w:rFonts w:cs="Times New Roman"/>
          <w:i/>
          <w:iCs/>
          <w:sz w:val="24"/>
          <w:szCs w:val="24"/>
        </w:rPr>
        <w:t>Nature</w:t>
      </w:r>
      <w:r>
        <w:rPr>
          <w:rFonts w:cs="Times New Roman"/>
          <w:sz w:val="24"/>
          <w:szCs w:val="24"/>
        </w:rPr>
        <w:t xml:space="preserve"> 431:99–104.</w:t>
      </w:r>
      <w:proofErr w:type="gramEnd"/>
      <w:r>
        <w:rPr>
          <w:rFonts w:cs="Times New Roman"/>
          <w:sz w:val="24"/>
          <w:szCs w:val="24"/>
        </w:rPr>
        <w:t xml:space="preserve">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Lawlor</w:t>
      </w:r>
      <w:proofErr w:type="spellEnd"/>
      <w:r>
        <w:rPr>
          <w:rFonts w:cs="Times New Roman"/>
          <w:sz w:val="24"/>
          <w:szCs w:val="24"/>
        </w:rPr>
        <w:t xml:space="preserve"> B., Walsh P. 2015. Engineering bioinformatics: building reliability, performance and productivity into bioinformatics software. </w:t>
      </w:r>
      <w:proofErr w:type="gramStart"/>
      <w:r>
        <w:rPr>
          <w:rFonts w:cs="Times New Roman"/>
          <w:i/>
          <w:iCs/>
          <w:sz w:val="24"/>
          <w:szCs w:val="24"/>
        </w:rPr>
        <w:t>Bioengineered</w:t>
      </w:r>
      <w:r>
        <w:rPr>
          <w:rFonts w:cs="Times New Roman"/>
          <w:sz w:val="24"/>
          <w:szCs w:val="24"/>
        </w:rPr>
        <w:t xml:space="preserve"> 6:193–203.</w:t>
      </w:r>
      <w:proofErr w:type="gramEnd"/>
      <w:r>
        <w:rPr>
          <w:rFonts w:cs="Times New Roman"/>
          <w:sz w:val="24"/>
          <w:szCs w:val="24"/>
        </w:rPr>
        <w:t xml:space="preserve">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Lee TI</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Rinaldi</w:t>
      </w:r>
      <w:proofErr w:type="spellEnd"/>
      <w:r>
        <w:rPr>
          <w:rFonts w:cs="Times New Roman"/>
          <w:sz w:val="24"/>
          <w:szCs w:val="24"/>
        </w:rPr>
        <w:t xml:space="preserve"> NJ., Robert F., Odom DT., Bar-Joseph Z., Gerber GK., </w:t>
      </w:r>
      <w:proofErr w:type="spellStart"/>
      <w:r>
        <w:rPr>
          <w:rFonts w:cs="Times New Roman"/>
          <w:sz w:val="24"/>
          <w:szCs w:val="24"/>
        </w:rPr>
        <w:t>Hannett</w:t>
      </w:r>
      <w:proofErr w:type="spellEnd"/>
      <w:r>
        <w:rPr>
          <w:rFonts w:cs="Times New Roman"/>
          <w:sz w:val="24"/>
          <w:szCs w:val="24"/>
        </w:rPr>
        <w:t xml:space="preserve"> NM., </w:t>
      </w:r>
      <w:proofErr w:type="spellStart"/>
      <w:r>
        <w:rPr>
          <w:rFonts w:cs="Times New Roman"/>
          <w:sz w:val="24"/>
          <w:szCs w:val="24"/>
        </w:rPr>
        <w:t>Harbison</w:t>
      </w:r>
      <w:proofErr w:type="spellEnd"/>
      <w:r>
        <w:rPr>
          <w:rFonts w:cs="Times New Roman"/>
          <w:sz w:val="24"/>
          <w:szCs w:val="24"/>
        </w:rPr>
        <w:t xml:space="preserve"> CT., Thompson CM., Simon I., </w:t>
      </w:r>
      <w:proofErr w:type="spellStart"/>
      <w:r>
        <w:rPr>
          <w:rFonts w:cs="Times New Roman"/>
          <w:sz w:val="24"/>
          <w:szCs w:val="24"/>
        </w:rPr>
        <w:t>Zeitlinger</w:t>
      </w:r>
      <w:proofErr w:type="spellEnd"/>
      <w:r>
        <w:rPr>
          <w:rFonts w:cs="Times New Roman"/>
          <w:sz w:val="24"/>
          <w:szCs w:val="24"/>
        </w:rPr>
        <w:t xml:space="preserve"> J., Jennings EG., Murray HL., Gordon DB., </w:t>
      </w:r>
      <w:proofErr w:type="spellStart"/>
      <w:r>
        <w:rPr>
          <w:rFonts w:cs="Times New Roman"/>
          <w:sz w:val="24"/>
          <w:szCs w:val="24"/>
        </w:rPr>
        <w:t>Ren</w:t>
      </w:r>
      <w:proofErr w:type="spellEnd"/>
      <w:r>
        <w:rPr>
          <w:rFonts w:cs="Times New Roman"/>
          <w:sz w:val="24"/>
          <w:szCs w:val="24"/>
        </w:rPr>
        <w:t xml:space="preserve"> B., </w:t>
      </w:r>
      <w:proofErr w:type="spellStart"/>
      <w:r>
        <w:rPr>
          <w:rFonts w:cs="Times New Roman"/>
          <w:sz w:val="24"/>
          <w:szCs w:val="24"/>
        </w:rPr>
        <w:t>Wyrick</w:t>
      </w:r>
      <w:proofErr w:type="spellEnd"/>
      <w:r>
        <w:rPr>
          <w:rFonts w:cs="Times New Roman"/>
          <w:sz w:val="24"/>
          <w:szCs w:val="24"/>
        </w:rPr>
        <w:t xml:space="preserve"> JJ., </w:t>
      </w:r>
      <w:proofErr w:type="spellStart"/>
      <w:r>
        <w:rPr>
          <w:rFonts w:cs="Times New Roman"/>
          <w:sz w:val="24"/>
          <w:szCs w:val="24"/>
        </w:rPr>
        <w:t>Tagne</w:t>
      </w:r>
      <w:proofErr w:type="spellEnd"/>
      <w:r>
        <w:rPr>
          <w:rFonts w:cs="Times New Roman"/>
          <w:sz w:val="24"/>
          <w:szCs w:val="24"/>
        </w:rPr>
        <w:t xml:space="preserve"> J-B., </w:t>
      </w:r>
      <w:proofErr w:type="spellStart"/>
      <w:r>
        <w:rPr>
          <w:rFonts w:cs="Times New Roman"/>
          <w:sz w:val="24"/>
          <w:szCs w:val="24"/>
        </w:rPr>
        <w:t>Volkert</w:t>
      </w:r>
      <w:proofErr w:type="spellEnd"/>
      <w:r>
        <w:rPr>
          <w:rFonts w:cs="Times New Roman"/>
          <w:sz w:val="24"/>
          <w:szCs w:val="24"/>
        </w:rPr>
        <w:t xml:space="preserve"> TL., </w:t>
      </w:r>
      <w:proofErr w:type="spellStart"/>
      <w:r>
        <w:rPr>
          <w:rFonts w:cs="Times New Roman"/>
          <w:sz w:val="24"/>
          <w:szCs w:val="24"/>
        </w:rPr>
        <w:t>Fraenkel</w:t>
      </w:r>
      <w:proofErr w:type="spellEnd"/>
      <w:r>
        <w:rPr>
          <w:rFonts w:cs="Times New Roman"/>
          <w:sz w:val="24"/>
          <w:szCs w:val="24"/>
        </w:rPr>
        <w:t xml:space="preserve"> E., Gifford DK., Young RA. 2002. Transcriptional regulatory networks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Science (New York, N.Y.)</w:t>
      </w:r>
      <w:r>
        <w:rPr>
          <w:rFonts w:cs="Times New Roman"/>
          <w:sz w:val="24"/>
          <w:szCs w:val="24"/>
        </w:rPr>
        <w:t xml:space="preserve"> 298:799–804.</w:t>
      </w:r>
      <w:proofErr w:type="gramEnd"/>
      <w:r>
        <w:rPr>
          <w:rFonts w:cs="Times New Roman"/>
          <w:sz w:val="24"/>
          <w:szCs w:val="24"/>
        </w:rPr>
        <w:t xml:space="preserve">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Martin RC. (</w:t>
      </w:r>
      <w:proofErr w:type="gramStart"/>
      <w:r w:rsidRPr="00830A22">
        <w:rPr>
          <w:rFonts w:eastAsia="Times New Roman"/>
          <w:sz w:val="24"/>
          <w:szCs w:val="24"/>
        </w:rPr>
        <w:t>ed</w:t>
      </w:r>
      <w:proofErr w:type="gramEnd"/>
      <w:r w:rsidRPr="00830A22">
        <w:rPr>
          <w:rFonts w:eastAsia="Times New Roman"/>
          <w:sz w:val="24"/>
          <w:szCs w:val="24"/>
        </w:rPr>
        <w:t xml:space="preserve">.)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Pavlopoulos</w:t>
      </w:r>
      <w:proofErr w:type="spellEnd"/>
      <w:r>
        <w:rPr>
          <w:rFonts w:cs="Times New Roman"/>
          <w:sz w:val="24"/>
          <w:szCs w:val="24"/>
        </w:rPr>
        <w:t xml:space="preserve"> GA., </w:t>
      </w:r>
      <w:proofErr w:type="spellStart"/>
      <w:r>
        <w:rPr>
          <w:rFonts w:cs="Times New Roman"/>
          <w:sz w:val="24"/>
          <w:szCs w:val="24"/>
        </w:rPr>
        <w:t>Malliarakis</w:t>
      </w:r>
      <w:proofErr w:type="spellEnd"/>
      <w:r>
        <w:rPr>
          <w:rFonts w:cs="Times New Roman"/>
          <w:sz w:val="24"/>
          <w:szCs w:val="24"/>
        </w:rPr>
        <w:t xml:space="preserve"> D., </w:t>
      </w:r>
      <w:proofErr w:type="spellStart"/>
      <w:r>
        <w:rPr>
          <w:rFonts w:cs="Times New Roman"/>
          <w:sz w:val="24"/>
          <w:szCs w:val="24"/>
        </w:rPr>
        <w:t>Papanikolaou</w:t>
      </w:r>
      <w:proofErr w:type="spellEnd"/>
      <w:r>
        <w:rPr>
          <w:rFonts w:cs="Times New Roman"/>
          <w:sz w:val="24"/>
          <w:szCs w:val="24"/>
        </w:rPr>
        <w:t xml:space="preserve"> N., </w:t>
      </w:r>
      <w:proofErr w:type="spellStart"/>
      <w:r>
        <w:rPr>
          <w:rFonts w:cs="Times New Roman"/>
          <w:sz w:val="24"/>
          <w:szCs w:val="24"/>
        </w:rPr>
        <w:t>Theodosiou</w:t>
      </w:r>
      <w:proofErr w:type="spellEnd"/>
      <w:r>
        <w:rPr>
          <w:rFonts w:cs="Times New Roman"/>
          <w:sz w:val="24"/>
          <w:szCs w:val="24"/>
        </w:rPr>
        <w:t xml:space="preserve"> T., Enright AJ</w:t>
      </w:r>
      <w:proofErr w:type="gramStart"/>
      <w:r>
        <w:rPr>
          <w:rFonts w:cs="Times New Roman"/>
          <w:sz w:val="24"/>
          <w:szCs w:val="24"/>
        </w:rPr>
        <w:t>.,</w:t>
      </w:r>
      <w:proofErr w:type="gramEnd"/>
      <w:r>
        <w:rPr>
          <w:rFonts w:cs="Times New Roman"/>
          <w:sz w:val="24"/>
          <w:szCs w:val="24"/>
        </w:rPr>
        <w:t xml:space="preserve"> Iliopoulos I. 2015. Visualizing genome and systems biology: technologies, tools, implementation techniques and trends, past, present and future. </w:t>
      </w:r>
      <w:proofErr w:type="spellStart"/>
      <w:proofErr w:type="gramStart"/>
      <w:r>
        <w:rPr>
          <w:rFonts w:cs="Times New Roman"/>
          <w:i/>
          <w:iCs/>
          <w:sz w:val="24"/>
          <w:szCs w:val="24"/>
        </w:rPr>
        <w:t>GigaScience</w:t>
      </w:r>
      <w:proofErr w:type="spellEnd"/>
      <w:r>
        <w:rPr>
          <w:rFonts w:cs="Times New Roman"/>
          <w:sz w:val="24"/>
          <w:szCs w:val="24"/>
        </w:rPr>
        <w:t xml:space="preserve"> 4:38.</w:t>
      </w:r>
      <w:proofErr w:type="gramEnd"/>
      <w:r>
        <w:rPr>
          <w:rFonts w:cs="Times New Roman"/>
          <w:sz w:val="24"/>
          <w:szCs w:val="24"/>
        </w:rPr>
        <w:t xml:space="preserve">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Salomonis</w:t>
      </w:r>
      <w:proofErr w:type="spellEnd"/>
      <w:r>
        <w:rPr>
          <w:rFonts w:cs="Times New Roman"/>
          <w:sz w:val="24"/>
          <w:szCs w:val="24"/>
        </w:rPr>
        <w:t xml:space="preserve"> N., </w:t>
      </w:r>
      <w:proofErr w:type="spellStart"/>
      <w:r>
        <w:rPr>
          <w:rFonts w:cs="Times New Roman"/>
          <w:sz w:val="24"/>
          <w:szCs w:val="24"/>
        </w:rPr>
        <w:t>Hanspers</w:t>
      </w:r>
      <w:proofErr w:type="spellEnd"/>
      <w:r>
        <w:rPr>
          <w:rFonts w:cs="Times New Roman"/>
          <w:sz w:val="24"/>
          <w:szCs w:val="24"/>
        </w:rPr>
        <w:t xml:space="preserve"> K., </w:t>
      </w:r>
      <w:proofErr w:type="spellStart"/>
      <w:r>
        <w:rPr>
          <w:rFonts w:cs="Times New Roman"/>
          <w:sz w:val="24"/>
          <w:szCs w:val="24"/>
        </w:rPr>
        <w:t>Zambon</w:t>
      </w:r>
      <w:proofErr w:type="spellEnd"/>
      <w:r>
        <w:rPr>
          <w:rFonts w:cs="Times New Roman"/>
          <w:sz w:val="24"/>
          <w:szCs w:val="24"/>
        </w:rPr>
        <w:t xml:space="preserve"> AC., </w:t>
      </w:r>
      <w:proofErr w:type="spellStart"/>
      <w:r>
        <w:rPr>
          <w:rFonts w:cs="Times New Roman"/>
          <w:sz w:val="24"/>
          <w:szCs w:val="24"/>
        </w:rPr>
        <w:t>Vranizan</w:t>
      </w:r>
      <w:proofErr w:type="spellEnd"/>
      <w:r>
        <w:rPr>
          <w:rFonts w:cs="Times New Roman"/>
          <w:sz w:val="24"/>
          <w:szCs w:val="24"/>
        </w:rPr>
        <w:t xml:space="preserve"> K., </w:t>
      </w:r>
      <w:proofErr w:type="spellStart"/>
      <w:r>
        <w:rPr>
          <w:rFonts w:cs="Times New Roman"/>
          <w:sz w:val="24"/>
          <w:szCs w:val="24"/>
        </w:rPr>
        <w:t>Lawlor</w:t>
      </w:r>
      <w:proofErr w:type="spellEnd"/>
      <w:r>
        <w:rPr>
          <w:rFonts w:cs="Times New Roman"/>
          <w:sz w:val="24"/>
          <w:szCs w:val="24"/>
        </w:rPr>
        <w:t xml:space="preserve"> SC., </w:t>
      </w:r>
      <w:proofErr w:type="spellStart"/>
      <w:r>
        <w:rPr>
          <w:rFonts w:cs="Times New Roman"/>
          <w:sz w:val="24"/>
          <w:szCs w:val="24"/>
        </w:rPr>
        <w:t>Dahlquist</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Doniger</w:t>
      </w:r>
      <w:proofErr w:type="spellEnd"/>
      <w:r>
        <w:rPr>
          <w:rFonts w:cs="Times New Roman"/>
          <w:sz w:val="24"/>
          <w:szCs w:val="24"/>
        </w:rPr>
        <w:t xml:space="preserve"> SW., Stuart J., Conklin BR., Pico AR. 2007. </w:t>
      </w:r>
      <w:proofErr w:type="spellStart"/>
      <w:r>
        <w:rPr>
          <w:rFonts w:cs="Times New Roman"/>
          <w:sz w:val="24"/>
          <w:szCs w:val="24"/>
        </w:rPr>
        <w:t>GenMAPP</w:t>
      </w:r>
      <w:proofErr w:type="spellEnd"/>
      <w:r>
        <w:rPr>
          <w:rFonts w:cs="Times New Roman"/>
          <w:sz w:val="24"/>
          <w:szCs w:val="24"/>
        </w:rPr>
        <w:t xml:space="preserve"> 2: new features and resources for </w:t>
      </w:r>
      <w:r>
        <w:rPr>
          <w:rFonts w:cs="Times New Roman"/>
          <w:sz w:val="24"/>
          <w:szCs w:val="24"/>
        </w:rPr>
        <w:lastRenderedPageBreak/>
        <w:t xml:space="preserve">pathway analysis. </w:t>
      </w:r>
      <w:proofErr w:type="gramStart"/>
      <w:r>
        <w:rPr>
          <w:rFonts w:cs="Times New Roman"/>
          <w:i/>
          <w:iCs/>
          <w:sz w:val="24"/>
          <w:szCs w:val="24"/>
        </w:rPr>
        <w:t>BMC bioinformatics</w:t>
      </w:r>
      <w:r>
        <w:rPr>
          <w:rFonts w:cs="Times New Roman"/>
          <w:sz w:val="24"/>
          <w:szCs w:val="24"/>
        </w:rPr>
        <w:t xml:space="preserve"> 8:217.</w:t>
      </w:r>
      <w:proofErr w:type="gramEnd"/>
      <w:r>
        <w:rPr>
          <w:rFonts w:cs="Times New Roman"/>
          <w:sz w:val="24"/>
          <w:szCs w:val="24"/>
        </w:rPr>
        <w:t xml:space="preserve">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Schade</w:t>
      </w:r>
      <w:proofErr w:type="spellEnd"/>
      <w:r>
        <w:rPr>
          <w:rFonts w:cs="Times New Roman"/>
          <w:sz w:val="24"/>
          <w:szCs w:val="24"/>
        </w:rPr>
        <w:t xml:space="preserve"> B., Jansen G., </w:t>
      </w:r>
      <w:proofErr w:type="spellStart"/>
      <w:r>
        <w:rPr>
          <w:rFonts w:cs="Times New Roman"/>
          <w:sz w:val="24"/>
          <w:szCs w:val="24"/>
        </w:rPr>
        <w:t>Whiteway</w:t>
      </w:r>
      <w:proofErr w:type="spellEnd"/>
      <w:r>
        <w:rPr>
          <w:rFonts w:cs="Times New Roman"/>
          <w:sz w:val="24"/>
          <w:szCs w:val="24"/>
        </w:rPr>
        <w:t xml:space="preserve"> M., </w:t>
      </w:r>
      <w:proofErr w:type="spellStart"/>
      <w:r>
        <w:rPr>
          <w:rFonts w:cs="Times New Roman"/>
          <w:sz w:val="24"/>
          <w:szCs w:val="24"/>
        </w:rPr>
        <w:t>Entian</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Thomas DY. 2004. </w:t>
      </w:r>
      <w:proofErr w:type="gramStart"/>
      <w:r>
        <w:rPr>
          <w:rFonts w:cs="Times New Roman"/>
          <w:sz w:val="24"/>
          <w:szCs w:val="24"/>
        </w:rPr>
        <w:t>Cold adaptation in budding yeast.</w:t>
      </w:r>
      <w:proofErr w:type="gramEnd"/>
      <w:r>
        <w:rPr>
          <w:rFonts w:cs="Times New Roman"/>
          <w:sz w:val="24"/>
          <w:szCs w:val="24"/>
        </w:rPr>
        <w:t xml:space="preserve"> </w:t>
      </w:r>
      <w:proofErr w:type="gramStart"/>
      <w:r>
        <w:rPr>
          <w:rFonts w:cs="Times New Roman"/>
          <w:i/>
          <w:iCs/>
          <w:sz w:val="24"/>
          <w:szCs w:val="24"/>
        </w:rPr>
        <w:t>Molecular Biology of the Cell</w:t>
      </w:r>
      <w:r>
        <w:rPr>
          <w:rFonts w:cs="Times New Roman"/>
          <w:sz w:val="24"/>
          <w:szCs w:val="24"/>
        </w:rPr>
        <w:t xml:space="preserve"> 15:5492–5502.</w:t>
      </w:r>
      <w:proofErr w:type="gramEnd"/>
      <w:r>
        <w:rPr>
          <w:rFonts w:cs="Times New Roman"/>
          <w:sz w:val="24"/>
          <w:szCs w:val="24"/>
        </w:rPr>
        <w:t xml:space="preserve"> DOI: 10.1091/</w:t>
      </w:r>
      <w:proofErr w:type="gramStart"/>
      <w:r>
        <w:rPr>
          <w:rFonts w:cs="Times New Roman"/>
          <w:sz w:val="24"/>
          <w:szCs w:val="24"/>
        </w:rPr>
        <w:t>mbc.E04</w:t>
      </w:r>
      <w:proofErr w:type="gramEnd"/>
      <w:r>
        <w:rPr>
          <w:rFonts w:cs="Times New Roman"/>
          <w:sz w:val="24"/>
          <w:szCs w:val="24"/>
        </w:rPr>
        <w:t>-03-0167.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Schultheiss</w:t>
      </w:r>
      <w:proofErr w:type="spellEnd"/>
      <w:r>
        <w:rPr>
          <w:rFonts w:cs="Times New Roman"/>
          <w:sz w:val="24"/>
          <w:szCs w:val="24"/>
        </w:rPr>
        <w:t xml:space="preserve"> SJ</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Münch</w:t>
      </w:r>
      <w:proofErr w:type="spellEnd"/>
      <w:r>
        <w:rPr>
          <w:rFonts w:cs="Times New Roman"/>
          <w:sz w:val="24"/>
          <w:szCs w:val="24"/>
        </w:rPr>
        <w:t xml:space="preserve"> M-C., </w:t>
      </w:r>
      <w:proofErr w:type="spellStart"/>
      <w:r>
        <w:rPr>
          <w:rFonts w:cs="Times New Roman"/>
          <w:sz w:val="24"/>
          <w:szCs w:val="24"/>
        </w:rPr>
        <w:t>Andreeva</w:t>
      </w:r>
      <w:proofErr w:type="spellEnd"/>
      <w:r>
        <w:rPr>
          <w:rFonts w:cs="Times New Roman"/>
          <w:sz w:val="24"/>
          <w:szCs w:val="24"/>
        </w:rPr>
        <w:t xml:space="preserve"> GD., </w:t>
      </w:r>
      <w:proofErr w:type="spellStart"/>
      <w:r>
        <w:rPr>
          <w:rFonts w:cs="Times New Roman"/>
          <w:sz w:val="24"/>
          <w:szCs w:val="24"/>
        </w:rPr>
        <w:t>Rätsch</w:t>
      </w:r>
      <w:proofErr w:type="spellEnd"/>
      <w:r>
        <w:rPr>
          <w:rFonts w:cs="Times New Roman"/>
          <w:sz w:val="24"/>
          <w:szCs w:val="24"/>
        </w:rPr>
        <w:t xml:space="preserve"> G. 2011. </w:t>
      </w:r>
      <w:proofErr w:type="gramStart"/>
      <w:r>
        <w:rPr>
          <w:rFonts w:cs="Times New Roman"/>
          <w:sz w:val="24"/>
          <w:szCs w:val="24"/>
        </w:rPr>
        <w:t>Persistence and availability of Web services in computational biology.</w:t>
      </w:r>
      <w:proofErr w:type="gramEnd"/>
      <w:r>
        <w:rPr>
          <w:rFonts w:cs="Times New Roman"/>
          <w:sz w:val="24"/>
          <w:szCs w:val="24"/>
        </w:rPr>
        <w:t xml:space="preserve"> </w:t>
      </w:r>
      <w:proofErr w:type="spellStart"/>
      <w:proofErr w:type="gramStart"/>
      <w:r>
        <w:rPr>
          <w:rFonts w:cs="Times New Roman"/>
          <w:i/>
          <w:iCs/>
          <w:sz w:val="24"/>
          <w:szCs w:val="24"/>
        </w:rPr>
        <w:t>PloS</w:t>
      </w:r>
      <w:proofErr w:type="spellEnd"/>
      <w:r>
        <w:rPr>
          <w:rFonts w:cs="Times New Roman"/>
          <w:i/>
          <w:iCs/>
          <w:sz w:val="24"/>
          <w:szCs w:val="24"/>
        </w:rPr>
        <w:t xml:space="preserve"> One</w:t>
      </w:r>
      <w:r>
        <w:rPr>
          <w:rFonts w:cs="Times New Roman"/>
          <w:sz w:val="24"/>
          <w:szCs w:val="24"/>
        </w:rPr>
        <w:t xml:space="preserve"> 6:e24914.</w:t>
      </w:r>
      <w:proofErr w:type="gramEnd"/>
      <w:r>
        <w:rPr>
          <w:rFonts w:cs="Times New Roman"/>
          <w:sz w:val="24"/>
          <w:szCs w:val="24"/>
        </w:rPr>
        <w:t xml:space="preserve">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Schultheiss</w:t>
      </w:r>
      <w:proofErr w:type="spellEnd"/>
      <w:r>
        <w:rPr>
          <w:rFonts w:cs="Times New Roman"/>
          <w:sz w:val="24"/>
          <w:szCs w:val="24"/>
        </w:rPr>
        <w:t xml:space="preserve"> SJ. 2011. Ten simple rules for providing a scientific Web resource. </w:t>
      </w:r>
      <w:proofErr w:type="spellStart"/>
      <w:proofErr w:type="gramStart"/>
      <w:r>
        <w:rPr>
          <w:rFonts w:cs="Times New Roman"/>
          <w:i/>
          <w:iCs/>
          <w:sz w:val="24"/>
          <w:szCs w:val="24"/>
        </w:rPr>
        <w:t>PLoS</w:t>
      </w:r>
      <w:proofErr w:type="spellEnd"/>
      <w:r>
        <w:rPr>
          <w:rFonts w:cs="Times New Roman"/>
          <w:i/>
          <w:iCs/>
          <w:sz w:val="24"/>
          <w:szCs w:val="24"/>
        </w:rPr>
        <w:t xml:space="preserve"> computational biology</w:t>
      </w:r>
      <w:r>
        <w:rPr>
          <w:rFonts w:cs="Times New Roman"/>
          <w:sz w:val="24"/>
          <w:szCs w:val="24"/>
        </w:rPr>
        <w:t xml:space="preserve"> 7:e1001126.</w:t>
      </w:r>
      <w:proofErr w:type="gramEnd"/>
      <w:r>
        <w:rPr>
          <w:rFonts w:cs="Times New Roman"/>
          <w:sz w:val="24"/>
          <w:szCs w:val="24"/>
        </w:rPr>
        <w:t xml:space="preserve">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w:t>
      </w:r>
      <w:proofErr w:type="spellStart"/>
      <w:r>
        <w:rPr>
          <w:rFonts w:cs="Times New Roman"/>
          <w:sz w:val="24"/>
          <w:szCs w:val="24"/>
        </w:rPr>
        <w:t>Markiel</w:t>
      </w:r>
      <w:proofErr w:type="spellEnd"/>
      <w:r>
        <w:rPr>
          <w:rFonts w:cs="Times New Roman"/>
          <w:sz w:val="24"/>
          <w:szCs w:val="24"/>
        </w:rPr>
        <w:t xml:space="preserve"> A., </w:t>
      </w:r>
      <w:proofErr w:type="spellStart"/>
      <w:r>
        <w:rPr>
          <w:rFonts w:cs="Times New Roman"/>
          <w:sz w:val="24"/>
          <w:szCs w:val="24"/>
        </w:rPr>
        <w:t>Ozier</w:t>
      </w:r>
      <w:proofErr w:type="spellEnd"/>
      <w:r>
        <w:rPr>
          <w:rFonts w:cs="Times New Roman"/>
          <w:sz w:val="24"/>
          <w:szCs w:val="24"/>
        </w:rPr>
        <w:t xml:space="preserve"> O., </w:t>
      </w:r>
      <w:proofErr w:type="spellStart"/>
      <w:r>
        <w:rPr>
          <w:rFonts w:cs="Times New Roman"/>
          <w:sz w:val="24"/>
          <w:szCs w:val="24"/>
        </w:rPr>
        <w:t>Baliga</w:t>
      </w:r>
      <w:proofErr w:type="spellEnd"/>
      <w:r>
        <w:rPr>
          <w:rFonts w:cs="Times New Roman"/>
          <w:sz w:val="24"/>
          <w:szCs w:val="24"/>
        </w:rPr>
        <w:t xml:space="preserve"> NS</w:t>
      </w:r>
      <w:proofErr w:type="gramStart"/>
      <w:r>
        <w:rPr>
          <w:rFonts w:cs="Times New Roman"/>
          <w:sz w:val="24"/>
          <w:szCs w:val="24"/>
        </w:rPr>
        <w:t>.,</w:t>
      </w:r>
      <w:proofErr w:type="gramEnd"/>
      <w:r>
        <w:rPr>
          <w:rFonts w:cs="Times New Roman"/>
          <w:sz w:val="24"/>
          <w:szCs w:val="24"/>
        </w:rPr>
        <w:t xml:space="preserve"> Wang JT., </w:t>
      </w:r>
      <w:proofErr w:type="spellStart"/>
      <w:r>
        <w:rPr>
          <w:rFonts w:cs="Times New Roman"/>
          <w:sz w:val="24"/>
          <w:szCs w:val="24"/>
        </w:rPr>
        <w:t>Ramage</w:t>
      </w:r>
      <w:proofErr w:type="spellEnd"/>
      <w:r>
        <w:rPr>
          <w:rFonts w:cs="Times New Roman"/>
          <w:sz w:val="24"/>
          <w:szCs w:val="24"/>
        </w:rPr>
        <w:t xml:space="preserve"> D., Amin N., </w:t>
      </w:r>
      <w:proofErr w:type="spellStart"/>
      <w:r>
        <w:rPr>
          <w:rFonts w:cs="Times New Roman"/>
          <w:sz w:val="24"/>
          <w:szCs w:val="24"/>
        </w:rPr>
        <w:t>Schwikowski</w:t>
      </w:r>
      <w:proofErr w:type="spellEnd"/>
      <w:r>
        <w:rPr>
          <w:rFonts w:cs="Times New Roman"/>
          <w:sz w:val="24"/>
          <w:szCs w:val="24"/>
        </w:rPr>
        <w:t xml:space="preserve"> B., </w:t>
      </w:r>
      <w:proofErr w:type="spellStart"/>
      <w:r>
        <w:rPr>
          <w:rFonts w:cs="Times New Roman"/>
          <w:sz w:val="24"/>
          <w:szCs w:val="24"/>
        </w:rPr>
        <w:t>Ideker</w:t>
      </w:r>
      <w:proofErr w:type="spellEnd"/>
      <w:r>
        <w:rPr>
          <w:rFonts w:cs="Times New Roman"/>
          <w:sz w:val="24"/>
          <w:szCs w:val="24"/>
        </w:rPr>
        <w:t xml:space="preserve"> T. 2003. </w:t>
      </w:r>
      <w:proofErr w:type="spellStart"/>
      <w:r>
        <w:rPr>
          <w:rFonts w:cs="Times New Roman"/>
          <w:sz w:val="24"/>
          <w:szCs w:val="24"/>
        </w:rPr>
        <w:t>Cytoscape</w:t>
      </w:r>
      <w:proofErr w:type="spellEnd"/>
      <w:r>
        <w:rPr>
          <w:rFonts w:cs="Times New Roman"/>
          <w:sz w:val="24"/>
          <w:szCs w:val="24"/>
        </w:rPr>
        <w:t xml:space="preserve">: a software environment for integrated models of </w:t>
      </w:r>
      <w:proofErr w:type="spellStart"/>
      <w:r>
        <w:rPr>
          <w:rFonts w:cs="Times New Roman"/>
          <w:sz w:val="24"/>
          <w:szCs w:val="24"/>
        </w:rPr>
        <w:t>biomolecular</w:t>
      </w:r>
      <w:proofErr w:type="spellEnd"/>
      <w:r>
        <w:rPr>
          <w:rFonts w:cs="Times New Roman"/>
          <w:sz w:val="24"/>
          <w:szCs w:val="24"/>
        </w:rPr>
        <w:t xml:space="preserve"> interaction networks. </w:t>
      </w:r>
      <w:proofErr w:type="gramStart"/>
      <w:r>
        <w:rPr>
          <w:rFonts w:cs="Times New Roman"/>
          <w:i/>
          <w:iCs/>
          <w:sz w:val="24"/>
          <w:szCs w:val="24"/>
        </w:rPr>
        <w:t>Genome Research</w:t>
      </w:r>
      <w:r>
        <w:rPr>
          <w:rFonts w:cs="Times New Roman"/>
          <w:sz w:val="24"/>
          <w:szCs w:val="24"/>
        </w:rPr>
        <w:t xml:space="preserve"> 13:2498–2504.</w:t>
      </w:r>
      <w:proofErr w:type="gramEnd"/>
      <w:r>
        <w:rPr>
          <w:rFonts w:cs="Times New Roman"/>
          <w:sz w:val="24"/>
          <w:szCs w:val="24"/>
        </w:rPr>
        <w:t xml:space="preserve"> DOI: 10.1101/gr.1239303.</w:t>
      </w:r>
    </w:p>
    <w:p w14:paraId="43B2DC58" w14:textId="7022047C" w:rsidR="00C173E6" w:rsidRPr="00830A22" w:rsidRDefault="00C173E6" w:rsidP="006E3908">
      <w:pPr>
        <w:spacing w:line="480" w:lineRule="auto"/>
        <w:ind w:left="360" w:hanging="390"/>
        <w:rPr>
          <w:rFonts w:eastAsia="Times New Roman"/>
          <w:sz w:val="24"/>
          <w:szCs w:val="24"/>
        </w:rPr>
      </w:pPr>
      <w:proofErr w:type="spellStart"/>
      <w:proofErr w:type="gramStart"/>
      <w:r w:rsidRPr="00830A22">
        <w:rPr>
          <w:rFonts w:eastAsia="Times New Roman"/>
          <w:sz w:val="24"/>
          <w:szCs w:val="24"/>
        </w:rPr>
        <w:t>Shneiderman</w:t>
      </w:r>
      <w:proofErr w:type="spellEnd"/>
      <w:r w:rsidRPr="00830A22">
        <w:rPr>
          <w:rFonts w:eastAsia="Times New Roman"/>
          <w:sz w:val="24"/>
          <w:szCs w:val="24"/>
        </w:rPr>
        <w:t xml:space="preserve"> B., </w:t>
      </w:r>
      <w:proofErr w:type="spellStart"/>
      <w:r w:rsidRPr="00830A22">
        <w:rPr>
          <w:rFonts w:eastAsia="Times New Roman"/>
          <w:sz w:val="24"/>
          <w:szCs w:val="24"/>
        </w:rPr>
        <w:t>Plaisant</w:t>
      </w:r>
      <w:proofErr w:type="spellEnd"/>
      <w:r w:rsidRPr="00830A22">
        <w:rPr>
          <w:rFonts w:eastAsia="Times New Roman"/>
          <w:sz w:val="24"/>
          <w:szCs w:val="24"/>
        </w:rPr>
        <w:t xml:space="preserve"> C., Cohen M., Jacobs SM., </w:t>
      </w:r>
      <w:proofErr w:type="spellStart"/>
      <w:r w:rsidRPr="00830A22">
        <w:rPr>
          <w:rFonts w:eastAsia="Times New Roman"/>
          <w:sz w:val="24"/>
          <w:szCs w:val="24"/>
        </w:rPr>
        <w:t>Elmqvist</w:t>
      </w:r>
      <w:proofErr w:type="spellEnd"/>
      <w:r w:rsidRPr="00830A22">
        <w:rPr>
          <w:rFonts w:eastAsia="Times New Roman"/>
          <w:sz w:val="24"/>
          <w:szCs w:val="24"/>
        </w:rPr>
        <w:t xml:space="preserve"> N., </w:t>
      </w:r>
      <w:proofErr w:type="spellStart"/>
      <w:r w:rsidRPr="00830A22">
        <w:rPr>
          <w:rFonts w:eastAsia="Times New Roman"/>
          <w:sz w:val="24"/>
          <w:szCs w:val="24"/>
        </w:rPr>
        <w:t>Diakopoulos</w:t>
      </w:r>
      <w:proofErr w:type="spellEnd"/>
      <w:r w:rsidRPr="00830A22">
        <w:rPr>
          <w:rFonts w:eastAsia="Times New Roman"/>
          <w:sz w:val="24"/>
          <w:szCs w:val="24"/>
        </w:rPr>
        <w:t xml:space="preserve"> N. 2016.</w:t>
      </w:r>
      <w:proofErr w:type="gramEnd"/>
      <w:r w:rsidRPr="00830A22">
        <w:rPr>
          <w:rFonts w:eastAsia="Times New Roman"/>
          <w:sz w:val="24"/>
          <w:szCs w:val="24"/>
        </w:rPr>
        <w:t xml:space="preserve">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w:t>
      </w:r>
      <w:proofErr w:type="spellStart"/>
      <w:r>
        <w:rPr>
          <w:rFonts w:cs="Times New Roman"/>
          <w:sz w:val="24"/>
          <w:szCs w:val="24"/>
        </w:rPr>
        <w:t>Nasmyth</w:t>
      </w:r>
      <w:proofErr w:type="spellEnd"/>
      <w:r>
        <w:rPr>
          <w:rFonts w:cs="Times New Roman"/>
          <w:sz w:val="24"/>
          <w:szCs w:val="24"/>
        </w:rPr>
        <w:t xml:space="preserve"> K. 1987. </w:t>
      </w:r>
      <w:proofErr w:type="gramStart"/>
      <w:r>
        <w:rPr>
          <w:rFonts w:cs="Times New Roman"/>
          <w:sz w:val="24"/>
          <w:szCs w:val="24"/>
        </w:rPr>
        <w:t>Purification and cloning of a DNA binding protein from yeast that binds to both silencer and activator elements.</w:t>
      </w:r>
      <w:proofErr w:type="gramEnd"/>
      <w:r>
        <w:rPr>
          <w:rFonts w:cs="Times New Roman"/>
          <w:sz w:val="24"/>
          <w:szCs w:val="24"/>
        </w:rPr>
        <w:t xml:space="preserve">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Smoot ME</w:t>
      </w:r>
      <w:proofErr w:type="gramStart"/>
      <w:r>
        <w:rPr>
          <w:rFonts w:cs="Times New Roman"/>
          <w:sz w:val="24"/>
          <w:szCs w:val="24"/>
        </w:rPr>
        <w:t>.,</w:t>
      </w:r>
      <w:proofErr w:type="gramEnd"/>
      <w:r>
        <w:rPr>
          <w:rFonts w:cs="Times New Roman"/>
          <w:sz w:val="24"/>
          <w:szCs w:val="24"/>
        </w:rPr>
        <w:t xml:space="preserve"> Ono K., </w:t>
      </w:r>
      <w:proofErr w:type="spellStart"/>
      <w:r>
        <w:rPr>
          <w:rFonts w:cs="Times New Roman"/>
          <w:sz w:val="24"/>
          <w:szCs w:val="24"/>
        </w:rPr>
        <w:t>Ruscheinski</w:t>
      </w:r>
      <w:proofErr w:type="spellEnd"/>
      <w:r>
        <w:rPr>
          <w:rFonts w:cs="Times New Roman"/>
          <w:sz w:val="24"/>
          <w:szCs w:val="24"/>
        </w:rPr>
        <w:t xml:space="preserve"> J., Wang P-L., </w:t>
      </w:r>
      <w:proofErr w:type="spellStart"/>
      <w:r>
        <w:rPr>
          <w:rFonts w:cs="Times New Roman"/>
          <w:sz w:val="24"/>
          <w:szCs w:val="24"/>
        </w:rPr>
        <w:t>Ideker</w:t>
      </w:r>
      <w:proofErr w:type="spellEnd"/>
      <w:r>
        <w:rPr>
          <w:rFonts w:cs="Times New Roman"/>
          <w:sz w:val="24"/>
          <w:szCs w:val="24"/>
        </w:rPr>
        <w:t xml:space="preserve"> T. 2011. </w:t>
      </w:r>
      <w:proofErr w:type="spellStart"/>
      <w:r>
        <w:rPr>
          <w:rFonts w:cs="Times New Roman"/>
          <w:sz w:val="24"/>
          <w:szCs w:val="24"/>
        </w:rPr>
        <w:t>Cytoscape</w:t>
      </w:r>
      <w:proofErr w:type="spellEnd"/>
      <w:r>
        <w:rPr>
          <w:rFonts w:cs="Times New Roman"/>
          <w:sz w:val="24"/>
          <w:szCs w:val="24"/>
        </w:rPr>
        <w:t xml:space="preserve"> 2.8: new features for data integration and network visualization. </w:t>
      </w:r>
      <w:proofErr w:type="gramStart"/>
      <w:r>
        <w:rPr>
          <w:rFonts w:cs="Times New Roman"/>
          <w:i/>
          <w:iCs/>
          <w:sz w:val="24"/>
          <w:szCs w:val="24"/>
        </w:rPr>
        <w:t>Bioinformatics (Oxford, England)</w:t>
      </w:r>
      <w:r>
        <w:rPr>
          <w:rFonts w:cs="Times New Roman"/>
          <w:sz w:val="24"/>
          <w:szCs w:val="24"/>
        </w:rPr>
        <w:t xml:space="preserve"> 27:431–432.</w:t>
      </w:r>
      <w:proofErr w:type="gramEnd"/>
      <w:r>
        <w:rPr>
          <w:rFonts w:cs="Times New Roman"/>
          <w:sz w:val="24"/>
          <w:szCs w:val="24"/>
        </w:rPr>
        <w:t xml:space="preserve">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w:t>
      </w:r>
      <w:proofErr w:type="spellStart"/>
      <w:r>
        <w:rPr>
          <w:rFonts w:cs="Times New Roman"/>
          <w:sz w:val="24"/>
          <w:szCs w:val="24"/>
        </w:rPr>
        <w:t>Monteiro</w:t>
      </w:r>
      <w:proofErr w:type="spellEnd"/>
      <w:r>
        <w:rPr>
          <w:rFonts w:cs="Times New Roman"/>
          <w:sz w:val="24"/>
          <w:szCs w:val="24"/>
        </w:rPr>
        <w:t xml:space="preserve"> PT., </w:t>
      </w:r>
      <w:proofErr w:type="spellStart"/>
      <w:r>
        <w:rPr>
          <w:rFonts w:cs="Times New Roman"/>
          <w:sz w:val="24"/>
          <w:szCs w:val="24"/>
        </w:rPr>
        <w:t>Guerreiro</w:t>
      </w:r>
      <w:proofErr w:type="spellEnd"/>
      <w:r>
        <w:rPr>
          <w:rFonts w:cs="Times New Roman"/>
          <w:sz w:val="24"/>
          <w:szCs w:val="24"/>
        </w:rPr>
        <w:t xml:space="preserve"> JF</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Gonçalves</w:t>
      </w:r>
      <w:proofErr w:type="spellEnd"/>
      <w:r>
        <w:rPr>
          <w:rFonts w:cs="Times New Roman"/>
          <w:sz w:val="24"/>
          <w:szCs w:val="24"/>
        </w:rPr>
        <w:t xml:space="preserve"> JP., Mira NP., dos Santos SC., </w:t>
      </w:r>
      <w:proofErr w:type="spellStart"/>
      <w:r>
        <w:rPr>
          <w:rFonts w:cs="Times New Roman"/>
          <w:sz w:val="24"/>
          <w:szCs w:val="24"/>
        </w:rPr>
        <w:t>Cabrito</w:t>
      </w:r>
      <w:proofErr w:type="spellEnd"/>
      <w:r>
        <w:rPr>
          <w:rFonts w:cs="Times New Roman"/>
          <w:sz w:val="24"/>
          <w:szCs w:val="24"/>
        </w:rPr>
        <w:t xml:space="preserve"> TR., Palma M., Costa C., Francisco AP., Madeira SC., Oliveira AL., </w:t>
      </w:r>
      <w:proofErr w:type="spellStart"/>
      <w:r>
        <w:rPr>
          <w:rFonts w:cs="Times New Roman"/>
          <w:sz w:val="24"/>
          <w:szCs w:val="24"/>
        </w:rPr>
        <w:t>Freitas</w:t>
      </w:r>
      <w:proofErr w:type="spellEnd"/>
      <w:r>
        <w:rPr>
          <w:rFonts w:cs="Times New Roman"/>
          <w:sz w:val="24"/>
          <w:szCs w:val="24"/>
        </w:rPr>
        <w:t xml:space="preserve"> AT., </w:t>
      </w:r>
      <w:proofErr w:type="spellStart"/>
      <w:r>
        <w:rPr>
          <w:rFonts w:cs="Times New Roman"/>
          <w:sz w:val="24"/>
          <w:szCs w:val="24"/>
        </w:rPr>
        <w:t>Sá-Correia</w:t>
      </w:r>
      <w:proofErr w:type="spellEnd"/>
      <w:r>
        <w:rPr>
          <w:rFonts w:cs="Times New Roman"/>
          <w:sz w:val="24"/>
          <w:szCs w:val="24"/>
        </w:rPr>
        <w:t xml:space="preserve"> I. 2014. The YEASTRACT database: an upgraded information system for the analysis of gene and genomic transcription regulation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w:t>
      </w:r>
      <w:proofErr w:type="gramEnd"/>
      <w:r>
        <w:rPr>
          <w:rFonts w:cs="Times New Roman"/>
          <w:sz w:val="24"/>
          <w:szCs w:val="24"/>
        </w:rPr>
        <w:t xml:space="preserve"> DOI: 10.1093/</w:t>
      </w:r>
      <w:proofErr w:type="spellStart"/>
      <w:r>
        <w:rPr>
          <w:rFonts w:cs="Times New Roman"/>
          <w:sz w:val="24"/>
          <w:szCs w:val="24"/>
        </w:rPr>
        <w:t>nar</w:t>
      </w:r>
      <w:proofErr w:type="spellEnd"/>
      <w:r>
        <w:rPr>
          <w:rFonts w:cs="Times New Roman"/>
          <w:sz w:val="24"/>
          <w:szCs w:val="24"/>
        </w:rPr>
        <w:t>/gkt1015.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Veretnik</w:t>
      </w:r>
      <w:proofErr w:type="spellEnd"/>
      <w:r>
        <w:rPr>
          <w:rFonts w:cs="Times New Roman"/>
          <w:sz w:val="24"/>
          <w:szCs w:val="24"/>
        </w:rPr>
        <w:t xml:space="preserve"> S., Fink JL</w:t>
      </w:r>
      <w:proofErr w:type="gramStart"/>
      <w:r>
        <w:rPr>
          <w:rFonts w:cs="Times New Roman"/>
          <w:sz w:val="24"/>
          <w:szCs w:val="24"/>
        </w:rPr>
        <w:t>.,</w:t>
      </w:r>
      <w:proofErr w:type="gramEnd"/>
      <w:r>
        <w:rPr>
          <w:rFonts w:cs="Times New Roman"/>
          <w:sz w:val="24"/>
          <w:szCs w:val="24"/>
        </w:rPr>
        <w:t xml:space="preserve"> Bourne PE. 2008. Computational biology resources lack persistence and usability. </w:t>
      </w:r>
      <w:proofErr w:type="spellStart"/>
      <w:proofErr w:type="gramStart"/>
      <w:r>
        <w:rPr>
          <w:rFonts w:cs="Times New Roman"/>
          <w:i/>
          <w:iCs/>
          <w:sz w:val="24"/>
          <w:szCs w:val="24"/>
        </w:rPr>
        <w:t>PLoS</w:t>
      </w:r>
      <w:proofErr w:type="spellEnd"/>
      <w:r>
        <w:rPr>
          <w:rFonts w:cs="Times New Roman"/>
          <w:i/>
          <w:iCs/>
          <w:sz w:val="24"/>
          <w:szCs w:val="24"/>
        </w:rPr>
        <w:t xml:space="preserve"> computational biology</w:t>
      </w:r>
      <w:r>
        <w:rPr>
          <w:rFonts w:cs="Times New Roman"/>
          <w:sz w:val="24"/>
          <w:szCs w:val="24"/>
        </w:rPr>
        <w:t xml:space="preserve"> 4:e1000136.</w:t>
      </w:r>
      <w:proofErr w:type="gramEnd"/>
      <w:r>
        <w:rPr>
          <w:rFonts w:cs="Times New Roman"/>
          <w:sz w:val="24"/>
          <w:szCs w:val="24"/>
        </w:rPr>
        <w:t xml:space="preserve">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w:t>
      </w:r>
      <w:proofErr w:type="spellStart"/>
      <w:r>
        <w:rPr>
          <w:rFonts w:cs="Times New Roman"/>
          <w:sz w:val="24"/>
          <w:szCs w:val="24"/>
        </w:rPr>
        <w:t>Aruliah</w:t>
      </w:r>
      <w:proofErr w:type="spellEnd"/>
      <w:r>
        <w:rPr>
          <w:rFonts w:cs="Times New Roman"/>
          <w:sz w:val="24"/>
          <w:szCs w:val="24"/>
        </w:rPr>
        <w:t xml:space="preserve"> DA</w:t>
      </w:r>
      <w:proofErr w:type="gramStart"/>
      <w:r>
        <w:rPr>
          <w:rFonts w:cs="Times New Roman"/>
          <w:sz w:val="24"/>
          <w:szCs w:val="24"/>
        </w:rPr>
        <w:t>.,</w:t>
      </w:r>
      <w:proofErr w:type="gramEnd"/>
      <w:r>
        <w:rPr>
          <w:rFonts w:cs="Times New Roman"/>
          <w:sz w:val="24"/>
          <w:szCs w:val="24"/>
        </w:rPr>
        <w:t xml:space="preserve"> Brown CT., </w:t>
      </w:r>
      <w:proofErr w:type="spellStart"/>
      <w:r>
        <w:rPr>
          <w:rFonts w:cs="Times New Roman"/>
          <w:sz w:val="24"/>
          <w:szCs w:val="24"/>
        </w:rPr>
        <w:t>Chue</w:t>
      </w:r>
      <w:proofErr w:type="spellEnd"/>
      <w:r>
        <w:rPr>
          <w:rFonts w:cs="Times New Roman"/>
          <w:sz w:val="24"/>
          <w:szCs w:val="24"/>
        </w:rPr>
        <w:t xml:space="preserve"> Hong NP., Davis M., Guy RT., Haddock SHD., Huff KD., Mitchell IM., </w:t>
      </w:r>
      <w:proofErr w:type="spellStart"/>
      <w:r>
        <w:rPr>
          <w:rFonts w:cs="Times New Roman"/>
          <w:sz w:val="24"/>
          <w:szCs w:val="24"/>
        </w:rPr>
        <w:t>Plumbley</w:t>
      </w:r>
      <w:proofErr w:type="spellEnd"/>
      <w:r>
        <w:rPr>
          <w:rFonts w:cs="Times New Roman"/>
          <w:sz w:val="24"/>
          <w:szCs w:val="24"/>
        </w:rPr>
        <w:t xml:space="preserve"> MD., Waugh B., White EP., Wilson P. 2014. Best practices for scientific computing. </w:t>
      </w:r>
      <w:proofErr w:type="spellStart"/>
      <w:proofErr w:type="gramStart"/>
      <w:r>
        <w:rPr>
          <w:rFonts w:cs="Times New Roman"/>
          <w:i/>
          <w:iCs/>
          <w:sz w:val="24"/>
          <w:szCs w:val="24"/>
        </w:rPr>
        <w:t>PLoS</w:t>
      </w:r>
      <w:proofErr w:type="spellEnd"/>
      <w:r>
        <w:rPr>
          <w:rFonts w:cs="Times New Roman"/>
          <w:i/>
          <w:iCs/>
          <w:sz w:val="24"/>
          <w:szCs w:val="24"/>
        </w:rPr>
        <w:t xml:space="preserve"> biology</w:t>
      </w:r>
      <w:r>
        <w:rPr>
          <w:rFonts w:cs="Times New Roman"/>
          <w:sz w:val="24"/>
          <w:szCs w:val="24"/>
        </w:rPr>
        <w:t xml:space="preserve"> 12:e1001745.</w:t>
      </w:r>
      <w:proofErr w:type="gramEnd"/>
      <w:r>
        <w:rPr>
          <w:rFonts w:cs="Times New Roman"/>
          <w:sz w:val="24"/>
          <w:szCs w:val="24"/>
        </w:rPr>
        <w:t xml:space="preserve"> DOI: 10.1371/journal.pbio.1001745.</w:t>
      </w:r>
    </w:p>
    <w:sectPr w:rsidR="0097377F" w:rsidRPr="00BB6C88" w:rsidSect="006F7239">
      <w:footerReference w:type="default" r:id="rId14"/>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56CC99" w15:done="0"/>
  <w15:commentEx w15:paraId="29B5DEB1" w15:paraIdParent="1956CC99" w15:done="0"/>
  <w15:commentEx w15:paraId="07CF45D0" w15:done="0"/>
  <w15:commentEx w15:paraId="12546293" w15:paraIdParent="07CF45D0" w15:done="0"/>
  <w15:commentEx w15:paraId="06897827" w15:done="0"/>
  <w15:commentEx w15:paraId="6B61D2F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2D890F" w14:textId="77777777" w:rsidR="00F7460A" w:rsidRDefault="00F7460A" w:rsidP="00C60395">
      <w:r>
        <w:separator/>
      </w:r>
    </w:p>
  </w:endnote>
  <w:endnote w:type="continuationSeparator" w:id="0">
    <w:p w14:paraId="33271A74" w14:textId="77777777" w:rsidR="00F7460A" w:rsidRDefault="00F7460A"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roman"/>
    <w:notTrueType/>
    <w:pitch w:val="default"/>
  </w:font>
  <w:font w:name="Cambria">
    <w:altName w:val="Times New Roman"/>
    <w:panose1 w:val="02040503050406030204"/>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F26300">
          <w:rPr>
            <w:noProof/>
          </w:rPr>
          <w:t>17</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E61DB" w14:textId="77777777" w:rsidR="00F7460A" w:rsidRDefault="00F7460A" w:rsidP="00C60395">
      <w:r>
        <w:separator/>
      </w:r>
    </w:p>
  </w:footnote>
  <w:footnote w:type="continuationSeparator" w:id="0">
    <w:p w14:paraId="60D0564F" w14:textId="77777777" w:rsidR="00F7460A" w:rsidRDefault="00F7460A" w:rsidP="00C603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hlquist, Kam D.">
    <w15:presenceInfo w15:providerId="AD" w15:userId="S-1-5-21-1055028217-423440430-311576647-17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8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3154A"/>
    <w:rsid w:val="00D324E0"/>
    <w:rsid w:val="00D32E22"/>
    <w:rsid w:val="00D34461"/>
    <w:rsid w:val="00D348FB"/>
    <w:rsid w:val="00D34D93"/>
    <w:rsid w:val="00D35ECF"/>
    <w:rsid w:val="00D37376"/>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5979"/>
    <w:rsid w:val="00F26300"/>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53F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pn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7" Type="http://schemas.microsoft.com/office/2011/relationships/people" Target="people.xml"/><Relationship Id="rId18" Type="http://schemas.microsoft.com/office/2011/relationships/commentsExtended" Target="commentsExtended.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ndi.github.io/GRNsight/" TargetMode="Externa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791</TotalTime>
  <Pages>26</Pages>
  <Words>6065</Words>
  <Characters>34574</Characters>
  <Application>Microsoft Macintosh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John David N. Dionisio</cp:lastModifiedBy>
  <cp:revision>162</cp:revision>
  <cp:lastPrinted>2016-05-16T20:13:00Z</cp:lastPrinted>
  <dcterms:created xsi:type="dcterms:W3CDTF">2016-05-03T21:12:00Z</dcterms:created>
  <dcterms:modified xsi:type="dcterms:W3CDTF">2016-05-17T06:09:00Z</dcterms:modified>
</cp:coreProperties>
</file>